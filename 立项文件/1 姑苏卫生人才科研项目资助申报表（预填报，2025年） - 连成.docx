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C58F6D" w14:textId="77777777" w:rsidR="00F3376F" w:rsidRDefault="00F3376F" w:rsidP="001100F4">
      <w:pPr>
        <w:rPr>
          <w:rFonts w:hint="eastAsia"/>
          <w:b/>
          <w:bCs/>
          <w:color w:val="000000" w:themeColor="text1"/>
          <w:sz w:val="48"/>
        </w:rPr>
        <w:pPrChange w:id="0" w:author="cheng lian" w:date="2025-07-27T17:49:00Z" w16du:dateUtc="2025-07-27T09:49:00Z">
          <w:pPr>
            <w:ind w:firstLine="960"/>
            <w:jc w:val="center"/>
          </w:pPr>
        </w:pPrChange>
      </w:pPr>
    </w:p>
    <w:p w14:paraId="2DD5B139" w14:textId="77777777" w:rsidR="00F3376F" w:rsidRDefault="00F3376F">
      <w:pPr>
        <w:ind w:firstLine="960"/>
        <w:jc w:val="center"/>
        <w:rPr>
          <w:b/>
          <w:bCs/>
          <w:color w:val="000000" w:themeColor="text1"/>
          <w:sz w:val="48"/>
        </w:rPr>
      </w:pPr>
    </w:p>
    <w:p w14:paraId="5474F136" w14:textId="77777777" w:rsidR="00F3376F" w:rsidRDefault="00000000">
      <w:pPr>
        <w:spacing w:line="600" w:lineRule="atLeast"/>
        <w:jc w:val="center"/>
        <w:rPr>
          <w:rFonts w:ascii="方正小标宋_GBK" w:eastAsia="方正小标宋_GBK"/>
          <w:bCs/>
          <w:color w:val="000000" w:themeColor="text1"/>
          <w:spacing w:val="32"/>
          <w:w w:val="82"/>
          <w:sz w:val="72"/>
          <w:szCs w:val="72"/>
        </w:rPr>
      </w:pPr>
      <w:r>
        <w:rPr>
          <w:rFonts w:ascii="方正小标宋_GBK" w:eastAsia="方正小标宋_GBK" w:hint="eastAsia"/>
          <w:bCs/>
          <w:color w:val="000000" w:themeColor="text1"/>
          <w:spacing w:val="32"/>
          <w:w w:val="82"/>
          <w:sz w:val="72"/>
          <w:szCs w:val="72"/>
        </w:rPr>
        <w:t>2025年姑苏卫生人才计划</w:t>
      </w:r>
    </w:p>
    <w:p w14:paraId="1657DEBF" w14:textId="77777777" w:rsidR="00F3376F" w:rsidRDefault="00000000">
      <w:pPr>
        <w:spacing w:line="600" w:lineRule="atLeast"/>
        <w:jc w:val="center"/>
        <w:rPr>
          <w:rFonts w:ascii="方正小标宋_GBK" w:eastAsia="方正小标宋_GBK"/>
          <w:bCs/>
          <w:color w:val="000000" w:themeColor="text1"/>
          <w:spacing w:val="32"/>
          <w:w w:val="82"/>
          <w:sz w:val="72"/>
          <w:szCs w:val="72"/>
        </w:rPr>
      </w:pPr>
      <w:r>
        <w:rPr>
          <w:rFonts w:ascii="方正小标宋_GBK" w:eastAsia="方正小标宋_GBK" w:hint="eastAsia"/>
          <w:bCs/>
          <w:color w:val="000000" w:themeColor="text1"/>
          <w:spacing w:val="32"/>
          <w:w w:val="82"/>
          <w:sz w:val="72"/>
          <w:szCs w:val="72"/>
        </w:rPr>
        <w:t>人才科研项目资助申报表</w:t>
      </w:r>
    </w:p>
    <w:p w14:paraId="59DEA4BE" w14:textId="77777777" w:rsidR="00F3376F" w:rsidRDefault="00000000">
      <w:pPr>
        <w:jc w:val="center"/>
        <w:rPr>
          <w:color w:val="000000" w:themeColor="text1"/>
        </w:rPr>
      </w:pPr>
      <w:del w:id="1" w:author="Administrator" w:date="2025-07-24T07:54:00Z">
        <w:r>
          <w:rPr>
            <w:rFonts w:hint="eastAsia"/>
            <w:color w:val="FF0000"/>
          </w:rPr>
          <w:delText>（预填报）</w:delText>
        </w:r>
      </w:del>
    </w:p>
    <w:p w14:paraId="46147092" w14:textId="77777777" w:rsidR="00F3376F" w:rsidRDefault="00F3376F">
      <w:pPr>
        <w:ind w:firstLine="680"/>
        <w:rPr>
          <w:rFonts w:eastAsia="方正仿宋简体"/>
          <w:color w:val="000000" w:themeColor="text1"/>
        </w:rPr>
      </w:pPr>
    </w:p>
    <w:p w14:paraId="247EAE25" w14:textId="77777777" w:rsidR="00F3376F" w:rsidRDefault="00F3376F">
      <w:pPr>
        <w:ind w:firstLine="680"/>
        <w:rPr>
          <w:rFonts w:eastAsia="方正仿宋简体"/>
          <w:color w:val="000000" w:themeColor="text1"/>
        </w:rPr>
      </w:pPr>
    </w:p>
    <w:tbl>
      <w:tblPr>
        <w:tblW w:w="7219" w:type="dxa"/>
        <w:jc w:val="center"/>
        <w:tblCellMar>
          <w:left w:w="57" w:type="dxa"/>
          <w:right w:w="57" w:type="dxa"/>
        </w:tblCellMar>
        <w:tblLook w:val="04A0" w:firstRow="1" w:lastRow="0" w:firstColumn="1" w:lastColumn="0" w:noHBand="0" w:noVBand="1"/>
      </w:tblPr>
      <w:tblGrid>
        <w:gridCol w:w="2732"/>
        <w:gridCol w:w="4487"/>
      </w:tblGrid>
      <w:tr w:rsidR="00F3376F" w14:paraId="302DA687" w14:textId="77777777">
        <w:trPr>
          <w:trHeight w:val="737"/>
          <w:jc w:val="center"/>
        </w:trPr>
        <w:tc>
          <w:tcPr>
            <w:tcW w:w="2732" w:type="dxa"/>
          </w:tcPr>
          <w:p w14:paraId="4F6EC966" w14:textId="77777777" w:rsidR="00F3376F" w:rsidRDefault="00000000">
            <w:pPr>
              <w:spacing w:line="660" w:lineRule="exact"/>
              <w:jc w:val="distribute"/>
              <w:rPr>
                <w:rFonts w:ascii="黑体" w:eastAsia="黑体" w:hAnsi="黑体" w:hint="eastAsia"/>
                <w:color w:val="000000" w:themeColor="text1"/>
                <w:kern w:val="0"/>
                <w:szCs w:val="32"/>
              </w:rPr>
            </w:pPr>
            <w:r>
              <w:rPr>
                <w:rFonts w:ascii="黑体" w:eastAsia="黑体" w:hAnsi="黑体" w:hint="eastAsia"/>
                <w:color w:val="000000" w:themeColor="text1"/>
                <w:kern w:val="0"/>
                <w:szCs w:val="32"/>
              </w:rPr>
              <w:t>申报人姓名</w:t>
            </w:r>
          </w:p>
        </w:tc>
        <w:tc>
          <w:tcPr>
            <w:tcW w:w="4487" w:type="dxa"/>
          </w:tcPr>
          <w:p w14:paraId="5032DB72" w14:textId="77777777" w:rsidR="00F3376F" w:rsidRDefault="00000000">
            <w:pPr>
              <w:spacing w:line="660" w:lineRule="exact"/>
              <w:rPr>
                <w:rFonts w:ascii="黑体" w:eastAsia="黑体" w:hAnsi="黑体" w:hint="eastAsia"/>
                <w:color w:val="000000" w:themeColor="text1"/>
                <w:szCs w:val="32"/>
              </w:rPr>
            </w:pPr>
            <w:r>
              <w:rPr>
                <w:rFonts w:ascii="黑体" w:eastAsia="黑体" w:hAnsi="黑体" w:hint="eastAsia"/>
                <w:color w:val="000000" w:themeColor="text1"/>
                <w:szCs w:val="32"/>
              </w:rPr>
              <w:t>：</w:t>
            </w:r>
            <w:r>
              <w:rPr>
                <w:rFonts w:ascii="黑体" w:eastAsia="黑体" w:hAnsi="黑体" w:hint="eastAsia"/>
                <w:color w:val="000000" w:themeColor="text1"/>
                <w:szCs w:val="32"/>
                <w:u w:val="single"/>
              </w:rPr>
              <w:t xml:space="preserve">   </w:t>
            </w:r>
            <w:del w:id="2" w:author="cheng lian" w:date="2025-07-27T17:49:00Z" w16du:dateUtc="2025-07-27T09:49:00Z">
              <w:r w:rsidDel="001100F4">
                <w:rPr>
                  <w:rFonts w:ascii="黑体" w:eastAsia="黑体" w:hAnsi="黑体" w:hint="eastAsia"/>
                  <w:color w:val="000000" w:themeColor="text1"/>
                  <w:szCs w:val="32"/>
                  <w:u w:val="single"/>
                </w:rPr>
                <w:delText xml:space="preserve"> </w:delText>
              </w:r>
            </w:del>
            <w:r>
              <w:rPr>
                <w:rFonts w:ascii="黑体" w:eastAsia="黑体" w:hAnsi="黑体" w:hint="eastAsia"/>
                <w:color w:val="000000" w:themeColor="text1"/>
                <w:szCs w:val="32"/>
                <w:u w:val="single"/>
              </w:rPr>
              <w:t xml:space="preserve">连成                          </w:t>
            </w:r>
          </w:p>
        </w:tc>
      </w:tr>
      <w:tr w:rsidR="00F3376F" w14:paraId="28E02094" w14:textId="77777777">
        <w:trPr>
          <w:trHeight w:val="737"/>
          <w:jc w:val="center"/>
        </w:trPr>
        <w:tc>
          <w:tcPr>
            <w:tcW w:w="2732" w:type="dxa"/>
          </w:tcPr>
          <w:p w14:paraId="7EBA948B" w14:textId="77777777" w:rsidR="00F3376F" w:rsidRDefault="00000000">
            <w:pPr>
              <w:spacing w:line="660" w:lineRule="exact"/>
              <w:jc w:val="distribute"/>
              <w:rPr>
                <w:rFonts w:ascii="黑体" w:eastAsia="黑体" w:hAnsi="黑体" w:hint="eastAsia"/>
                <w:color w:val="000000" w:themeColor="text1"/>
                <w:kern w:val="0"/>
                <w:szCs w:val="32"/>
              </w:rPr>
            </w:pPr>
            <w:r>
              <w:rPr>
                <w:rFonts w:ascii="黑体" w:eastAsia="黑体" w:hAnsi="黑体" w:hint="eastAsia"/>
                <w:color w:val="000000" w:themeColor="text1"/>
                <w:kern w:val="0"/>
                <w:szCs w:val="32"/>
              </w:rPr>
              <w:t>申报单位</w:t>
            </w:r>
          </w:p>
        </w:tc>
        <w:tc>
          <w:tcPr>
            <w:tcW w:w="4487" w:type="dxa"/>
          </w:tcPr>
          <w:p w14:paraId="3D20F610" w14:textId="77777777" w:rsidR="00F3376F" w:rsidRDefault="00000000">
            <w:pPr>
              <w:spacing w:line="660" w:lineRule="exact"/>
              <w:rPr>
                <w:rFonts w:eastAsia="黑体"/>
                <w:color w:val="000000"/>
                <w:szCs w:val="32"/>
                <w:u w:val="single"/>
              </w:rPr>
            </w:pPr>
            <w:r>
              <w:rPr>
                <w:rFonts w:ascii="黑体" w:eastAsia="黑体" w:hAnsi="黑体" w:hint="eastAsia"/>
                <w:color w:val="000000" w:themeColor="text1"/>
                <w:szCs w:val="32"/>
              </w:rPr>
              <w:t>：</w:t>
            </w:r>
            <w:r>
              <w:rPr>
                <w:rFonts w:eastAsia="黑体" w:hint="eastAsia"/>
                <w:color w:val="000000"/>
                <w:szCs w:val="32"/>
                <w:u w:val="single"/>
              </w:rPr>
              <w:t xml:space="preserve">   </w:t>
            </w:r>
            <w:del w:id="3" w:author="cheng lian" w:date="2025-07-27T17:49:00Z" w16du:dateUtc="2025-07-27T09:49:00Z">
              <w:r w:rsidDel="001100F4">
                <w:rPr>
                  <w:rFonts w:eastAsia="黑体" w:hint="eastAsia"/>
                  <w:color w:val="000000"/>
                  <w:szCs w:val="32"/>
                  <w:u w:val="single"/>
                </w:rPr>
                <w:delText xml:space="preserve"> </w:delText>
              </w:r>
            </w:del>
            <w:r>
              <w:rPr>
                <w:rFonts w:eastAsia="黑体" w:hint="eastAsia"/>
                <w:color w:val="000000"/>
                <w:szCs w:val="32"/>
                <w:u w:val="single"/>
              </w:rPr>
              <w:t>苏州大学附属第四医院</w:t>
            </w:r>
            <w:r>
              <w:rPr>
                <w:rFonts w:eastAsia="黑体" w:hint="eastAsia"/>
                <w:color w:val="000000"/>
                <w:szCs w:val="32"/>
                <w:u w:val="single"/>
              </w:rPr>
              <w:t xml:space="preserve">     </w:t>
            </w:r>
          </w:p>
          <w:p w14:paraId="1F1E4DA4" w14:textId="77777777" w:rsidR="00F3376F" w:rsidRDefault="00000000">
            <w:pPr>
              <w:spacing w:line="660" w:lineRule="exact"/>
              <w:rPr>
                <w:rFonts w:ascii="黑体" w:eastAsia="黑体" w:hAnsi="黑体" w:hint="eastAsia"/>
                <w:color w:val="000000" w:themeColor="text1"/>
                <w:szCs w:val="32"/>
              </w:rPr>
            </w:pPr>
            <w:r>
              <w:rPr>
                <w:rFonts w:eastAsia="黑体" w:hint="eastAsia"/>
                <w:color w:val="000000"/>
                <w:szCs w:val="32"/>
                <w:u w:val="single"/>
              </w:rPr>
              <w:t xml:space="preserve">  </w:t>
            </w:r>
            <w:r>
              <w:rPr>
                <w:rFonts w:eastAsia="黑体" w:hint="eastAsia"/>
                <w:color w:val="000000"/>
                <w:szCs w:val="32"/>
                <w:u w:val="single"/>
              </w:rPr>
              <w:t>（苏州市独墅湖医院）（盖章）</w:t>
            </w:r>
          </w:p>
        </w:tc>
      </w:tr>
      <w:tr w:rsidR="00F3376F" w14:paraId="4EBFE50B" w14:textId="77777777">
        <w:trPr>
          <w:trHeight w:val="737"/>
          <w:jc w:val="center"/>
        </w:trPr>
        <w:tc>
          <w:tcPr>
            <w:tcW w:w="2732" w:type="dxa"/>
          </w:tcPr>
          <w:p w14:paraId="78C23C67" w14:textId="77777777" w:rsidR="00F3376F" w:rsidRDefault="00000000">
            <w:pPr>
              <w:spacing w:line="660" w:lineRule="exact"/>
              <w:jc w:val="distribute"/>
              <w:rPr>
                <w:rFonts w:ascii="黑体" w:eastAsia="黑体" w:hAnsi="黑体" w:hint="eastAsia"/>
                <w:color w:val="000000" w:themeColor="text1"/>
                <w:kern w:val="0"/>
                <w:szCs w:val="32"/>
              </w:rPr>
            </w:pPr>
            <w:r>
              <w:rPr>
                <w:rFonts w:ascii="黑体" w:eastAsia="黑体" w:hAnsi="黑体" w:hint="eastAsia"/>
                <w:color w:val="000000" w:themeColor="text1"/>
                <w:kern w:val="0"/>
                <w:szCs w:val="32"/>
              </w:rPr>
              <w:t>所涉一级学科</w:t>
            </w:r>
          </w:p>
        </w:tc>
        <w:tc>
          <w:tcPr>
            <w:tcW w:w="4487" w:type="dxa"/>
          </w:tcPr>
          <w:p w14:paraId="5DDF0668" w14:textId="77777777" w:rsidR="00F3376F" w:rsidRDefault="00000000">
            <w:pPr>
              <w:spacing w:line="660" w:lineRule="exact"/>
              <w:rPr>
                <w:rFonts w:ascii="黑体" w:eastAsia="黑体" w:hAnsi="黑体" w:hint="eastAsia"/>
                <w:color w:val="000000" w:themeColor="text1"/>
                <w:szCs w:val="32"/>
                <w:u w:val="single"/>
              </w:rPr>
            </w:pPr>
            <w:r>
              <w:rPr>
                <w:rFonts w:ascii="黑体" w:eastAsia="黑体" w:hAnsi="黑体" w:hint="eastAsia"/>
                <w:color w:val="000000" w:themeColor="text1"/>
                <w:szCs w:val="32"/>
              </w:rPr>
              <w:t>：</w:t>
            </w:r>
            <w:r>
              <w:rPr>
                <w:rFonts w:ascii="黑体" w:eastAsia="黑体" w:hAnsi="黑体" w:hint="eastAsia"/>
                <w:color w:val="000000" w:themeColor="text1"/>
                <w:szCs w:val="32"/>
                <w:u w:val="single"/>
              </w:rPr>
              <w:t xml:space="preserve">   临床医学                           </w:t>
            </w:r>
          </w:p>
        </w:tc>
      </w:tr>
      <w:tr w:rsidR="00F3376F" w14:paraId="0FDFD3E5" w14:textId="77777777">
        <w:trPr>
          <w:trHeight w:val="737"/>
          <w:jc w:val="center"/>
        </w:trPr>
        <w:tc>
          <w:tcPr>
            <w:tcW w:w="2732" w:type="dxa"/>
          </w:tcPr>
          <w:p w14:paraId="46C13482" w14:textId="77777777" w:rsidR="00F3376F" w:rsidRDefault="00000000">
            <w:pPr>
              <w:spacing w:line="660" w:lineRule="exact"/>
              <w:jc w:val="distribute"/>
              <w:rPr>
                <w:rFonts w:ascii="黑体" w:eastAsia="黑体" w:hAnsi="黑体" w:hint="eastAsia"/>
                <w:color w:val="000000" w:themeColor="text1"/>
                <w:spacing w:val="20"/>
                <w:kern w:val="0"/>
                <w:szCs w:val="32"/>
              </w:rPr>
            </w:pPr>
            <w:r>
              <w:rPr>
                <w:rFonts w:ascii="黑体" w:eastAsia="黑体" w:hAnsi="黑体" w:hint="eastAsia"/>
                <w:color w:val="000000" w:themeColor="text1"/>
                <w:spacing w:val="20"/>
                <w:kern w:val="0"/>
                <w:szCs w:val="32"/>
              </w:rPr>
              <w:t>现从事专业</w:t>
            </w:r>
          </w:p>
        </w:tc>
        <w:tc>
          <w:tcPr>
            <w:tcW w:w="4487" w:type="dxa"/>
          </w:tcPr>
          <w:p w14:paraId="3E0E71D7" w14:textId="77777777" w:rsidR="00F3376F" w:rsidRDefault="00000000">
            <w:pPr>
              <w:spacing w:line="660" w:lineRule="exact"/>
              <w:rPr>
                <w:rFonts w:ascii="黑体" w:eastAsia="黑体" w:hAnsi="黑体" w:hint="eastAsia"/>
                <w:color w:val="000000" w:themeColor="text1"/>
                <w:szCs w:val="32"/>
              </w:rPr>
            </w:pPr>
            <w:r>
              <w:rPr>
                <w:rFonts w:ascii="黑体" w:eastAsia="黑体" w:hAnsi="黑体" w:hint="eastAsia"/>
                <w:color w:val="000000" w:themeColor="text1"/>
                <w:szCs w:val="32"/>
              </w:rPr>
              <w:t>：</w:t>
            </w:r>
            <w:r>
              <w:rPr>
                <w:rFonts w:ascii="黑体" w:eastAsia="黑体" w:hAnsi="黑体" w:hint="eastAsia"/>
                <w:color w:val="000000" w:themeColor="text1"/>
                <w:szCs w:val="32"/>
                <w:u w:val="single"/>
              </w:rPr>
              <w:t xml:space="preserve">   精神</w:t>
            </w:r>
            <w:del w:id="4" w:author="Administrator" w:date="2025-07-24T08:04:00Z">
              <w:r>
                <w:rPr>
                  <w:rFonts w:ascii="黑体" w:eastAsia="黑体" w:hAnsi="黑体"/>
                  <w:color w:val="000000" w:themeColor="text1"/>
                  <w:szCs w:val="32"/>
                  <w:u w:val="single"/>
                </w:rPr>
                <w:delText>科医生</w:delText>
              </w:r>
            </w:del>
            <w:ins w:id="5" w:author="Administrator" w:date="2025-07-24T08:04:00Z">
              <w:r>
                <w:rPr>
                  <w:rFonts w:ascii="黑体" w:eastAsia="黑体" w:hAnsi="黑体" w:hint="eastAsia"/>
                  <w:color w:val="000000" w:themeColor="text1"/>
                  <w:szCs w:val="32"/>
                  <w:u w:val="single"/>
                </w:rPr>
                <w:t>医学</w:t>
              </w:r>
            </w:ins>
            <w:r>
              <w:rPr>
                <w:rFonts w:ascii="黑体" w:eastAsia="黑体" w:hAnsi="黑体" w:hint="eastAsia"/>
                <w:color w:val="000000" w:themeColor="text1"/>
                <w:szCs w:val="32"/>
                <w:u w:val="single"/>
              </w:rPr>
              <w:t xml:space="preserve">                           </w:t>
            </w:r>
          </w:p>
        </w:tc>
      </w:tr>
      <w:tr w:rsidR="00F3376F" w14:paraId="633E9F18" w14:textId="77777777">
        <w:trPr>
          <w:trHeight w:val="737"/>
          <w:jc w:val="center"/>
        </w:trPr>
        <w:tc>
          <w:tcPr>
            <w:tcW w:w="2732" w:type="dxa"/>
          </w:tcPr>
          <w:p w14:paraId="1197BA03" w14:textId="77777777" w:rsidR="00F3376F" w:rsidRDefault="00000000">
            <w:pPr>
              <w:spacing w:line="660" w:lineRule="exact"/>
              <w:jc w:val="distribute"/>
              <w:rPr>
                <w:rFonts w:ascii="黑体" w:eastAsia="黑体" w:hAnsi="黑体" w:hint="eastAsia"/>
                <w:color w:val="000000" w:themeColor="text1"/>
                <w:kern w:val="0"/>
                <w:szCs w:val="32"/>
              </w:rPr>
            </w:pPr>
            <w:r>
              <w:rPr>
                <w:rFonts w:ascii="黑体" w:eastAsia="黑体" w:hAnsi="黑体" w:hint="eastAsia"/>
                <w:color w:val="000000" w:themeColor="text1"/>
                <w:spacing w:val="20"/>
                <w:kern w:val="0"/>
                <w:szCs w:val="32"/>
              </w:rPr>
              <w:t>人才类别层次</w:t>
            </w:r>
          </w:p>
        </w:tc>
        <w:tc>
          <w:tcPr>
            <w:tcW w:w="4487" w:type="dxa"/>
          </w:tcPr>
          <w:p w14:paraId="2A3934AF" w14:textId="77777777" w:rsidR="00F3376F" w:rsidRDefault="00000000">
            <w:pPr>
              <w:spacing w:line="660" w:lineRule="exact"/>
              <w:rPr>
                <w:rFonts w:ascii="黑体" w:eastAsia="黑体" w:hAnsi="黑体" w:hint="eastAsia"/>
                <w:color w:val="000000" w:themeColor="text1"/>
                <w:szCs w:val="32"/>
              </w:rPr>
            </w:pPr>
            <w:r>
              <w:rPr>
                <w:rFonts w:ascii="黑体" w:eastAsia="黑体" w:hAnsi="黑体" w:hint="eastAsia"/>
                <w:color w:val="000000" w:themeColor="text1"/>
                <w:szCs w:val="32"/>
              </w:rPr>
              <w:t>：</w:t>
            </w:r>
            <w:r>
              <w:rPr>
                <w:rFonts w:ascii="黑体" w:eastAsia="黑体" w:hAnsi="黑体" w:hint="eastAsia"/>
                <w:color w:val="000000" w:themeColor="text1"/>
                <w:szCs w:val="32"/>
                <w:u w:val="single"/>
              </w:rPr>
              <w:t xml:space="preserve">   </w:t>
            </w:r>
            <w:del w:id="6" w:author="cheng lian" w:date="2025-07-27T17:49:00Z" w16du:dateUtc="2025-07-27T09:49:00Z">
              <w:r w:rsidDel="001100F4">
                <w:rPr>
                  <w:rFonts w:ascii="黑体" w:eastAsia="黑体" w:hAnsi="黑体" w:hint="eastAsia"/>
                  <w:color w:val="000000" w:themeColor="text1"/>
                  <w:szCs w:val="32"/>
                  <w:u w:val="single"/>
                </w:rPr>
                <w:delText xml:space="preserve"> </w:delText>
              </w:r>
            </w:del>
            <w:r>
              <w:rPr>
                <w:rFonts w:ascii="黑体" w:eastAsia="黑体" w:hAnsi="黑体" w:hint="eastAsia"/>
                <w:color w:val="000000" w:themeColor="text1"/>
                <w:szCs w:val="32"/>
                <w:u w:val="single"/>
              </w:rPr>
              <w:t xml:space="preserve">特聘人才D类                          </w:t>
            </w:r>
          </w:p>
        </w:tc>
      </w:tr>
    </w:tbl>
    <w:p w14:paraId="50A6B9EB" w14:textId="77777777" w:rsidR="00F3376F" w:rsidRDefault="00F3376F">
      <w:pPr>
        <w:spacing w:line="300" w:lineRule="auto"/>
        <w:jc w:val="center"/>
        <w:rPr>
          <w:rFonts w:eastAsia="楷体_GB2312"/>
          <w:color w:val="000000" w:themeColor="text1"/>
          <w:szCs w:val="32"/>
        </w:rPr>
      </w:pPr>
    </w:p>
    <w:p w14:paraId="43985FAD" w14:textId="77777777" w:rsidR="00F3376F" w:rsidRDefault="00F3376F">
      <w:pPr>
        <w:spacing w:line="300" w:lineRule="auto"/>
        <w:jc w:val="center"/>
        <w:rPr>
          <w:rFonts w:eastAsia="楷体_GB2312"/>
          <w:color w:val="000000" w:themeColor="text1"/>
          <w:szCs w:val="32"/>
        </w:rPr>
      </w:pPr>
    </w:p>
    <w:p w14:paraId="0E87D0AD" w14:textId="77777777" w:rsidR="00F3376F" w:rsidRDefault="00F3376F">
      <w:pPr>
        <w:spacing w:line="300" w:lineRule="auto"/>
        <w:rPr>
          <w:rFonts w:eastAsia="楷体_GB2312"/>
          <w:color w:val="000000" w:themeColor="text1"/>
          <w:szCs w:val="32"/>
        </w:rPr>
      </w:pPr>
    </w:p>
    <w:p w14:paraId="29761D3A" w14:textId="77777777" w:rsidR="00F3376F" w:rsidRDefault="00000000">
      <w:pPr>
        <w:spacing w:line="300" w:lineRule="auto"/>
        <w:jc w:val="center"/>
        <w:rPr>
          <w:rFonts w:ascii="仿宋" w:eastAsia="仿宋" w:hAnsi="仿宋" w:hint="eastAsia"/>
          <w:color w:val="000000" w:themeColor="text1"/>
          <w:szCs w:val="32"/>
        </w:rPr>
      </w:pPr>
      <w:r>
        <w:rPr>
          <w:rFonts w:ascii="仿宋" w:eastAsia="仿宋" w:hAnsi="仿宋" w:hint="eastAsia"/>
          <w:color w:val="000000" w:themeColor="text1"/>
          <w:szCs w:val="32"/>
        </w:rPr>
        <w:pict w14:anchorId="1A29B9B8">
          <v:shapetype id="_x0000_t202" coordsize="21600,21600" o:spt="202" path="m,l,21600r21600,l21600,xe">
            <v:stroke joinstyle="miter"/>
            <v:path gradientshapeok="t" o:connecttype="rect"/>
          </v:shapetype>
          <v:shape id="_x0000_s1117" type="#_x0000_t202" style="position:absolute;left:0;text-align:left;margin-left:372.75pt;margin-top:18.05pt;width:63pt;height:46.8pt;z-index:251658752;mso-width-relative:page;mso-height-relative:page" stroked="f">
            <v:textbox>
              <w:txbxContent>
                <w:p w14:paraId="7CA4E26B" w14:textId="77777777" w:rsidR="00F3376F" w:rsidRDefault="00000000">
                  <w:pPr>
                    <w:rPr>
                      <w:rFonts w:ascii="仿宋" w:eastAsia="仿宋" w:hAnsi="仿宋" w:hint="eastAsia"/>
                      <w:szCs w:val="32"/>
                    </w:rPr>
                  </w:pPr>
                  <w:r>
                    <w:rPr>
                      <w:rFonts w:ascii="仿宋" w:eastAsia="仿宋" w:hAnsi="仿宋" w:hint="eastAsia"/>
                      <w:szCs w:val="32"/>
                    </w:rPr>
                    <w:t>制</w:t>
                  </w:r>
                </w:p>
              </w:txbxContent>
            </v:textbox>
          </v:shape>
        </w:pict>
      </w:r>
      <w:r>
        <w:rPr>
          <w:rFonts w:ascii="仿宋" w:eastAsia="仿宋" w:hAnsi="仿宋" w:hint="eastAsia"/>
          <w:color w:val="000000" w:themeColor="text1"/>
          <w:szCs w:val="32"/>
        </w:rPr>
        <w:t>中共苏州市委人才工作领导小组办公室</w:t>
      </w:r>
    </w:p>
    <w:p w14:paraId="57F7574A" w14:textId="77777777" w:rsidR="00F3376F" w:rsidRDefault="00000000">
      <w:pPr>
        <w:spacing w:beforeLines="50" w:before="120" w:line="300" w:lineRule="auto"/>
        <w:jc w:val="center"/>
        <w:rPr>
          <w:rFonts w:eastAsia="黑体"/>
          <w:color w:val="000000" w:themeColor="text1"/>
          <w:szCs w:val="32"/>
        </w:rPr>
      </w:pPr>
      <w:r>
        <w:rPr>
          <w:rFonts w:ascii="仿宋" w:eastAsia="仿宋" w:hAnsi="仿宋" w:hint="eastAsia"/>
          <w:color w:val="000000" w:themeColor="text1"/>
          <w:szCs w:val="32"/>
        </w:rPr>
        <w:t>苏州市卫生健康委员会</w:t>
      </w:r>
    </w:p>
    <w:p w14:paraId="0FC353F9" w14:textId="77777777" w:rsidR="00F3376F" w:rsidRDefault="00F3376F">
      <w:pPr>
        <w:spacing w:beforeLines="50" w:before="120" w:line="300" w:lineRule="auto"/>
        <w:jc w:val="center"/>
        <w:rPr>
          <w:rFonts w:ascii="仿宋" w:eastAsia="仿宋" w:hAnsi="仿宋" w:hint="eastAsia"/>
          <w:color w:val="000000" w:themeColor="text1"/>
          <w:szCs w:val="32"/>
        </w:rPr>
      </w:pPr>
    </w:p>
    <w:p w14:paraId="6E7B5420" w14:textId="77777777" w:rsidR="00F3376F" w:rsidRDefault="00000000">
      <w:pPr>
        <w:spacing w:beforeLines="50" w:before="120" w:line="300" w:lineRule="auto"/>
        <w:jc w:val="center"/>
        <w:rPr>
          <w:rFonts w:ascii="仿宋" w:eastAsia="仿宋" w:hAnsi="仿宋" w:hint="eastAsia"/>
          <w:color w:val="000000" w:themeColor="text1"/>
          <w:szCs w:val="32"/>
        </w:rPr>
      </w:pPr>
      <w:r>
        <w:rPr>
          <w:rFonts w:ascii="仿宋" w:eastAsia="仿宋" w:hAnsi="仿宋" w:hint="eastAsia"/>
          <w:color w:val="000000" w:themeColor="text1"/>
          <w:szCs w:val="32"/>
        </w:rPr>
        <w:t>2025年7月</w:t>
      </w:r>
    </w:p>
    <w:p w14:paraId="3C15CDEA" w14:textId="77777777" w:rsidR="00F3376F" w:rsidRDefault="00000000">
      <w:pPr>
        <w:jc w:val="center"/>
        <w:rPr>
          <w:rFonts w:ascii="方正小标宋_GBK" w:eastAsia="方正小标宋_GBK" w:hAnsi="黑体" w:hint="eastAsia"/>
          <w:color w:val="000000" w:themeColor="text1"/>
          <w:spacing w:val="34"/>
          <w:szCs w:val="32"/>
        </w:rPr>
        <w:pPrChange w:id="7" w:author="Administrator" w:date="2025-07-24T08:05:00Z">
          <w:pPr/>
        </w:pPrChange>
      </w:pPr>
      <w:r>
        <w:rPr>
          <w:rFonts w:ascii="仿宋" w:eastAsia="仿宋" w:hAnsi="仿宋" w:hint="eastAsia"/>
          <w:color w:val="000000" w:themeColor="text1"/>
          <w:szCs w:val="32"/>
        </w:rPr>
        <w:br w:type="page"/>
      </w:r>
      <w:r>
        <w:rPr>
          <w:rFonts w:ascii="方正小标宋_GBK" w:eastAsia="方正小标宋_GBK" w:hAnsi="黑体" w:hint="eastAsia"/>
          <w:color w:val="000000" w:themeColor="text1"/>
          <w:spacing w:val="34"/>
          <w:szCs w:val="32"/>
        </w:rPr>
        <w:lastRenderedPageBreak/>
        <w:t>填 表 须 知</w:t>
      </w:r>
    </w:p>
    <w:p w14:paraId="263C9538" w14:textId="77777777" w:rsidR="00F3376F" w:rsidRDefault="00F3376F">
      <w:pPr>
        <w:jc w:val="center"/>
        <w:rPr>
          <w:rFonts w:ascii="方正仿宋_GBK" w:eastAsia="方正仿宋_GBK" w:hAnsi="宋体" w:hint="eastAsia"/>
          <w:color w:val="000000" w:themeColor="text1"/>
          <w:sz w:val="36"/>
          <w:szCs w:val="36"/>
        </w:rPr>
      </w:pPr>
    </w:p>
    <w:p w14:paraId="509069F0" w14:textId="77777777" w:rsidR="00F3376F" w:rsidRDefault="00000000">
      <w:pPr>
        <w:spacing w:line="540" w:lineRule="exact"/>
        <w:rPr>
          <w:rFonts w:ascii="方正仿宋_GBK" w:eastAsia="方正仿宋_GBK" w:hAnsi="宋体" w:hint="eastAsia"/>
          <w:color w:val="000000" w:themeColor="text1"/>
          <w:sz w:val="28"/>
          <w:szCs w:val="28"/>
        </w:rPr>
      </w:pPr>
      <w:r>
        <w:rPr>
          <w:rFonts w:ascii="方正仿宋_GBK" w:eastAsia="方正仿宋_GBK" w:hAnsi="宋体" w:hint="eastAsia"/>
          <w:color w:val="000000" w:themeColor="text1"/>
          <w:sz w:val="28"/>
          <w:szCs w:val="28"/>
        </w:rPr>
        <w:t>1. 填表前须认真阅读有关说明，有疑问可咨询所在单位工作人员。</w:t>
      </w:r>
    </w:p>
    <w:p w14:paraId="6666CA5F" w14:textId="77777777" w:rsidR="00F3376F" w:rsidRDefault="00000000">
      <w:pPr>
        <w:spacing w:line="540" w:lineRule="exact"/>
        <w:rPr>
          <w:rFonts w:ascii="方正仿宋_GBK" w:eastAsia="方正仿宋_GBK" w:hAnsi="宋体" w:hint="eastAsia"/>
          <w:color w:val="000000" w:themeColor="text1"/>
          <w:sz w:val="28"/>
          <w:szCs w:val="28"/>
        </w:rPr>
      </w:pPr>
      <w:r>
        <w:rPr>
          <w:rFonts w:ascii="方正仿宋_GBK" w:eastAsia="方正仿宋_GBK" w:hAnsi="宋体" w:hint="eastAsia"/>
          <w:color w:val="000000" w:themeColor="text1"/>
          <w:sz w:val="28"/>
          <w:szCs w:val="28"/>
        </w:rPr>
        <w:t>2. 承诺书请本人签字确认、所在；；；；;;;;;;;单位盖章。</w:t>
      </w:r>
    </w:p>
    <w:p w14:paraId="0BF7507C" w14:textId="77777777" w:rsidR="00F3376F" w:rsidRDefault="00000000">
      <w:pPr>
        <w:spacing w:line="540" w:lineRule="exact"/>
        <w:rPr>
          <w:rFonts w:ascii="方正仿宋_GBK" w:eastAsia="方正仿宋_GBK" w:hAnsi="宋体" w:hint="eastAsia"/>
          <w:color w:val="000000" w:themeColor="text1"/>
          <w:sz w:val="28"/>
          <w:szCs w:val="28"/>
        </w:rPr>
      </w:pPr>
      <w:r>
        <w:rPr>
          <w:rFonts w:ascii="方正仿宋_GBK" w:eastAsia="方正仿宋_GBK" w:hAnsi="宋体" w:hint="eastAsia"/>
          <w:color w:val="000000" w:themeColor="text1"/>
          <w:sz w:val="28"/>
          <w:szCs w:val="28"/>
        </w:rPr>
        <w:t>3. 填写内容须准确无误，表内项目本人没有的，填写“无”。</w:t>
      </w:r>
    </w:p>
    <w:p w14:paraId="05EE74AA" w14:textId="77777777" w:rsidR="00F3376F" w:rsidRDefault="00000000">
      <w:pPr>
        <w:spacing w:line="540" w:lineRule="exact"/>
        <w:rPr>
          <w:rFonts w:ascii="方正仿宋_GBK" w:eastAsia="方正仿宋_GBK" w:hAnsi="宋体" w:hint="eastAsia"/>
          <w:color w:val="000000" w:themeColor="text1"/>
          <w:sz w:val="28"/>
          <w:szCs w:val="28"/>
        </w:rPr>
      </w:pPr>
      <w:r>
        <w:rPr>
          <w:rFonts w:ascii="方正仿宋_GBK" w:eastAsia="方正仿宋_GBK" w:hAnsi="宋体" w:hint="eastAsia"/>
          <w:color w:val="000000" w:themeColor="text1"/>
          <w:sz w:val="28"/>
          <w:szCs w:val="28"/>
        </w:rPr>
        <w:t>4. 人才所填内容须经所在单位核实。</w:t>
      </w:r>
    </w:p>
    <w:p w14:paraId="3028239B" w14:textId="77777777" w:rsidR="00F3376F" w:rsidRDefault="00000000">
      <w:pPr>
        <w:spacing w:line="540" w:lineRule="exact"/>
        <w:rPr>
          <w:rFonts w:ascii="方正仿宋_GBK" w:eastAsia="方正仿宋_GBK" w:hAnsi="宋体" w:hint="eastAsia"/>
          <w:color w:val="000000" w:themeColor="text1"/>
          <w:sz w:val="28"/>
          <w:szCs w:val="28"/>
        </w:rPr>
      </w:pPr>
      <w:r>
        <w:rPr>
          <w:rFonts w:ascii="方正仿宋_GBK" w:eastAsia="方正仿宋_GBK" w:hAnsi="宋体" w:hint="eastAsia"/>
          <w:color w:val="000000" w:themeColor="text1"/>
          <w:sz w:val="28"/>
          <w:szCs w:val="28"/>
        </w:rPr>
        <w:t>5. 本表用A4纸正反面，在线打印、装订，不得放大或缩小。</w:t>
      </w:r>
    </w:p>
    <w:p w14:paraId="6421D949" w14:textId="77777777" w:rsidR="00F3376F" w:rsidRDefault="00000000">
      <w:pPr>
        <w:spacing w:line="540" w:lineRule="exact"/>
        <w:rPr>
          <w:rFonts w:ascii="方正仿宋_GBK" w:eastAsia="方正仿宋_GBK" w:hAnsi="宋体" w:hint="eastAsia"/>
          <w:color w:val="000000" w:themeColor="text1"/>
          <w:sz w:val="28"/>
          <w:szCs w:val="28"/>
        </w:rPr>
      </w:pPr>
      <w:r>
        <w:rPr>
          <w:rFonts w:ascii="方正仿宋_GBK" w:eastAsia="方正仿宋_GBK" w:hAnsi="宋体" w:hint="eastAsia"/>
          <w:color w:val="000000" w:themeColor="text1"/>
          <w:sz w:val="28"/>
          <w:szCs w:val="28"/>
        </w:rPr>
        <w:t>6. 一级学科包括：基础医学、临床医学、口腔医学、公共卫生与预防医学、中医学、中西医结合、药学、中药学、特种医学、医学技术、护理学等。</w:t>
      </w:r>
    </w:p>
    <w:p w14:paraId="0A1D53E0" w14:textId="77777777" w:rsidR="00F3376F" w:rsidRDefault="00F3376F">
      <w:pPr>
        <w:jc w:val="center"/>
        <w:rPr>
          <w:rFonts w:ascii="方正仿宋_GBK" w:eastAsia="方正仿宋_GBK"/>
          <w:b/>
          <w:color w:val="000000" w:themeColor="text1"/>
          <w:spacing w:val="34"/>
          <w:szCs w:val="34"/>
        </w:rPr>
      </w:pPr>
    </w:p>
    <w:p w14:paraId="4AC02F5C" w14:textId="77777777" w:rsidR="00F3376F" w:rsidRDefault="00000000">
      <w:pPr>
        <w:rPr>
          <w:rFonts w:ascii="方正仿宋_GBK" w:eastAsia="方正仿宋_GBK" w:hAnsi="宋体" w:hint="eastAsia"/>
          <w:b/>
          <w:color w:val="000000" w:themeColor="text1"/>
          <w:sz w:val="52"/>
          <w:szCs w:val="52"/>
          <w:u w:val="single"/>
        </w:rPr>
      </w:pPr>
      <w:r>
        <w:rPr>
          <w:rFonts w:ascii="方正仿宋_GBK" w:eastAsia="方正仿宋_GBK" w:hAnsi="宋体" w:hint="eastAsia"/>
          <w:b/>
          <w:color w:val="000000" w:themeColor="text1"/>
          <w:sz w:val="52"/>
          <w:szCs w:val="52"/>
          <w:u w:val="single"/>
        </w:rPr>
        <w:t xml:space="preserve">                                      </w:t>
      </w:r>
    </w:p>
    <w:p w14:paraId="48412426" w14:textId="77777777" w:rsidR="00F3376F" w:rsidRDefault="00F3376F">
      <w:pPr>
        <w:jc w:val="center"/>
        <w:rPr>
          <w:rFonts w:ascii="方正仿宋_GBK" w:eastAsia="方正仿宋_GBK"/>
          <w:b/>
          <w:color w:val="000000" w:themeColor="text1"/>
          <w:spacing w:val="34"/>
          <w:szCs w:val="34"/>
        </w:rPr>
      </w:pPr>
    </w:p>
    <w:p w14:paraId="74A64D22" w14:textId="77777777" w:rsidR="00F3376F" w:rsidRDefault="00000000">
      <w:pPr>
        <w:jc w:val="center"/>
        <w:rPr>
          <w:rFonts w:ascii="方正小标宋_GBK" w:eastAsia="方正小标宋_GBK" w:hAnsi="黑体" w:hint="eastAsia"/>
          <w:color w:val="000000" w:themeColor="text1"/>
          <w:spacing w:val="34"/>
          <w:szCs w:val="32"/>
        </w:rPr>
      </w:pPr>
      <w:r>
        <w:rPr>
          <w:rFonts w:ascii="方正小标宋_GBK" w:eastAsia="方正小标宋_GBK" w:hAnsi="黑体" w:hint="eastAsia"/>
          <w:color w:val="000000" w:themeColor="text1"/>
          <w:spacing w:val="34"/>
          <w:szCs w:val="32"/>
        </w:rPr>
        <w:t>承 诺 书</w:t>
      </w:r>
    </w:p>
    <w:p w14:paraId="22D02F6F" w14:textId="77777777" w:rsidR="00F3376F" w:rsidRDefault="00F3376F">
      <w:pPr>
        <w:jc w:val="center"/>
        <w:rPr>
          <w:rFonts w:ascii="宋体" w:hAnsi="宋体" w:hint="eastAsia"/>
          <w:b/>
          <w:color w:val="000000" w:themeColor="text1"/>
          <w:spacing w:val="20"/>
          <w:sz w:val="44"/>
          <w:szCs w:val="44"/>
        </w:rPr>
      </w:pPr>
    </w:p>
    <w:p w14:paraId="4602F028" w14:textId="77777777" w:rsidR="00F3376F" w:rsidRDefault="00000000">
      <w:pPr>
        <w:widowControl/>
        <w:spacing w:line="580" w:lineRule="exact"/>
        <w:ind w:firstLineChars="200"/>
        <w:rPr>
          <w:rFonts w:ascii="方正仿宋_GBK" w:eastAsia="方正仿宋_GBK" w:hAnsi="宋体" w:hint="eastAsia"/>
          <w:color w:val="000000" w:themeColor="text1"/>
          <w:spacing w:val="0"/>
          <w:sz w:val="28"/>
          <w:szCs w:val="28"/>
        </w:rPr>
      </w:pPr>
      <w:r>
        <w:rPr>
          <w:rFonts w:ascii="方正仿宋_GBK" w:eastAsia="方正仿宋_GBK" w:hAnsi="宋体" w:hint="eastAsia"/>
          <w:color w:val="000000" w:themeColor="text1"/>
          <w:sz w:val="28"/>
          <w:szCs w:val="28"/>
        </w:rPr>
        <w:t>本人郑重承诺：所填写的所有信息及提供的所有材料均真实、合法，</w:t>
      </w:r>
      <w:r>
        <w:rPr>
          <w:rFonts w:ascii="方正仿宋_GBK" w:eastAsia="方正仿宋_GBK" w:hAnsi="宋体"/>
          <w:color w:val="000000" w:themeColor="text1"/>
          <w:sz w:val="28"/>
          <w:szCs w:val="28"/>
        </w:rPr>
        <w:t>不</w:t>
      </w:r>
      <w:r>
        <w:rPr>
          <w:rFonts w:ascii="方正仿宋_GBK" w:eastAsia="方正仿宋_GBK" w:hAnsi="宋体" w:hint="eastAsia"/>
          <w:color w:val="000000" w:themeColor="text1"/>
          <w:sz w:val="28"/>
          <w:szCs w:val="28"/>
        </w:rPr>
        <w:t>存在虚假填报或</w:t>
      </w:r>
      <w:r>
        <w:rPr>
          <w:rFonts w:ascii="方正仿宋_GBK" w:eastAsia="方正仿宋_GBK" w:hAnsi="宋体"/>
          <w:color w:val="000000" w:themeColor="text1"/>
          <w:sz w:val="28"/>
          <w:szCs w:val="28"/>
        </w:rPr>
        <w:t>侵权</w:t>
      </w:r>
      <w:r>
        <w:rPr>
          <w:rFonts w:ascii="方正仿宋_GBK" w:eastAsia="方正仿宋_GBK" w:hAnsi="宋体" w:hint="eastAsia"/>
          <w:color w:val="000000" w:themeColor="text1"/>
          <w:sz w:val="28"/>
          <w:szCs w:val="28"/>
        </w:rPr>
        <w:t>他人知识产权</w:t>
      </w:r>
      <w:r>
        <w:rPr>
          <w:rFonts w:ascii="方正仿宋_GBK" w:eastAsia="方正仿宋_GBK" w:hAnsi="宋体"/>
          <w:color w:val="000000" w:themeColor="text1"/>
          <w:sz w:val="28"/>
          <w:szCs w:val="28"/>
        </w:rPr>
        <w:t>等</w:t>
      </w:r>
      <w:r>
        <w:rPr>
          <w:rFonts w:ascii="方正仿宋_GBK" w:eastAsia="方正仿宋_GBK" w:hAnsi="宋体" w:hint="eastAsia"/>
          <w:color w:val="000000" w:themeColor="text1"/>
          <w:sz w:val="28"/>
          <w:szCs w:val="28"/>
        </w:rPr>
        <w:t>失信</w:t>
      </w:r>
      <w:r>
        <w:rPr>
          <w:rFonts w:ascii="方正仿宋_GBK" w:eastAsia="方正仿宋_GBK" w:hAnsi="宋体"/>
          <w:color w:val="000000" w:themeColor="text1"/>
          <w:sz w:val="28"/>
          <w:szCs w:val="28"/>
        </w:rPr>
        <w:t>行为。</w:t>
      </w:r>
      <w:r>
        <w:rPr>
          <w:rFonts w:ascii="方正仿宋_GBK" w:eastAsia="方正仿宋_GBK" w:hAnsi="宋体" w:hint="eastAsia"/>
          <w:color w:val="000000" w:themeColor="text1"/>
          <w:sz w:val="28"/>
          <w:szCs w:val="28"/>
        </w:rPr>
        <w:t>如有不实之处，愿负相应法律责任，</w:t>
      </w:r>
      <w:r>
        <w:rPr>
          <w:rFonts w:ascii="方正仿宋_GBK" w:eastAsia="方正仿宋_GBK" w:hAnsi="宋体"/>
          <w:color w:val="000000" w:themeColor="text1"/>
          <w:sz w:val="28"/>
          <w:szCs w:val="28"/>
        </w:rPr>
        <w:t>取消申报资格，记入诚信档案，</w:t>
      </w:r>
      <w:r>
        <w:rPr>
          <w:rFonts w:ascii="方正仿宋_GBK" w:eastAsia="方正仿宋_GBK" w:hAnsi="宋体" w:hint="eastAsia"/>
          <w:color w:val="000000" w:themeColor="text1"/>
          <w:sz w:val="28"/>
          <w:szCs w:val="28"/>
        </w:rPr>
        <w:t>培养期内</w:t>
      </w:r>
      <w:r>
        <w:rPr>
          <w:rFonts w:ascii="方正仿宋_GBK" w:eastAsia="方正仿宋_GBK" w:hAnsi="宋体"/>
          <w:color w:val="000000" w:themeColor="text1"/>
          <w:sz w:val="28"/>
          <w:szCs w:val="28"/>
        </w:rPr>
        <w:t>不</w:t>
      </w:r>
      <w:r>
        <w:rPr>
          <w:rFonts w:ascii="方正仿宋_GBK" w:eastAsia="方正仿宋_GBK" w:hAnsi="宋体" w:hint="eastAsia"/>
          <w:color w:val="000000" w:themeColor="text1"/>
          <w:sz w:val="28"/>
          <w:szCs w:val="28"/>
        </w:rPr>
        <w:t>得再次</w:t>
      </w:r>
      <w:r>
        <w:rPr>
          <w:rFonts w:ascii="方正仿宋_GBK" w:eastAsia="方正仿宋_GBK" w:hAnsi="宋体"/>
          <w:color w:val="000000" w:themeColor="text1"/>
          <w:sz w:val="28"/>
          <w:szCs w:val="28"/>
        </w:rPr>
        <w:t>申报</w:t>
      </w:r>
      <w:r>
        <w:rPr>
          <w:rFonts w:ascii="方正仿宋_GBK" w:eastAsia="方正仿宋_GBK" w:hAnsi="宋体" w:hint="eastAsia"/>
          <w:color w:val="000000" w:themeColor="text1"/>
          <w:sz w:val="28"/>
          <w:szCs w:val="28"/>
        </w:rPr>
        <w:t>，并承担由此产生的一切后果</w:t>
      </w:r>
      <w:r>
        <w:rPr>
          <w:rFonts w:ascii="方正仿宋_GBK" w:eastAsia="方正仿宋_GBK" w:hAnsi="宋体"/>
          <w:color w:val="000000" w:themeColor="text1"/>
          <w:sz w:val="28"/>
          <w:szCs w:val="28"/>
        </w:rPr>
        <w:t>。</w:t>
      </w:r>
    </w:p>
    <w:p w14:paraId="0D459031" w14:textId="77777777" w:rsidR="00F3376F" w:rsidRDefault="00000000">
      <w:pPr>
        <w:spacing w:line="540" w:lineRule="exact"/>
        <w:ind w:firstLineChars="200" w:firstLine="640"/>
        <w:rPr>
          <w:rFonts w:ascii="方正仿宋_GBK" w:eastAsia="方正仿宋_GBK" w:hAnsi="宋体" w:hint="eastAsia"/>
          <w:color w:val="000000" w:themeColor="text1"/>
          <w:sz w:val="28"/>
          <w:szCs w:val="28"/>
        </w:rPr>
      </w:pPr>
      <w:r>
        <w:rPr>
          <w:noProof/>
        </w:rPr>
        <w:drawing>
          <wp:anchor distT="0" distB="0" distL="114300" distR="114300" simplePos="0" relativeHeight="251656704" behindDoc="0" locked="0" layoutInCell="1" allowOverlap="1" wp14:anchorId="401B13EA" wp14:editId="69D7E028">
            <wp:simplePos x="0" y="0"/>
            <wp:positionH relativeFrom="column">
              <wp:posOffset>1489710</wp:posOffset>
            </wp:positionH>
            <wp:positionV relativeFrom="paragraph">
              <wp:posOffset>248285</wp:posOffset>
            </wp:positionV>
            <wp:extent cx="847725" cy="603250"/>
            <wp:effectExtent l="0" t="0" r="0" b="0"/>
            <wp:wrapNone/>
            <wp:docPr id="15935015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1526"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847541" cy="603250"/>
                    </a:xfrm>
                    <a:prstGeom prst="rect">
                      <a:avLst/>
                    </a:prstGeom>
                    <a:noFill/>
                    <a:ln>
                      <a:noFill/>
                    </a:ln>
                  </pic:spPr>
                </pic:pic>
              </a:graphicData>
            </a:graphic>
          </wp:anchor>
        </w:drawing>
      </w:r>
    </w:p>
    <w:p w14:paraId="4A351C3C" w14:textId="77777777" w:rsidR="00F3376F" w:rsidRDefault="00000000">
      <w:pPr>
        <w:spacing w:line="540" w:lineRule="exact"/>
        <w:rPr>
          <w:rFonts w:ascii="方正仿宋_GBK" w:eastAsia="方正仿宋_GBK" w:hAnsi="宋体" w:hint="eastAsia"/>
          <w:color w:val="000000" w:themeColor="text1"/>
          <w:sz w:val="28"/>
          <w:szCs w:val="28"/>
        </w:rPr>
      </w:pPr>
      <w:r>
        <w:rPr>
          <w:rFonts w:ascii="方正仿宋_GBK" w:eastAsia="方正仿宋_GBK" w:hAnsi="宋体" w:hint="eastAsia"/>
          <w:color w:val="000000" w:themeColor="text1"/>
          <w:sz w:val="28"/>
          <w:szCs w:val="28"/>
        </w:rPr>
        <w:t xml:space="preserve"> 承诺人（签字）：                       所在单位盖章：</w:t>
      </w:r>
    </w:p>
    <w:p w14:paraId="6EE7147D" w14:textId="77777777" w:rsidR="00F3376F" w:rsidRDefault="00000000">
      <w:pPr>
        <w:spacing w:line="540" w:lineRule="exact"/>
        <w:rPr>
          <w:rFonts w:ascii="方正仿宋_GBK" w:eastAsia="方正仿宋_GBK" w:hAnsi="宋体" w:hint="eastAsia"/>
          <w:color w:val="000000" w:themeColor="text1"/>
          <w:sz w:val="28"/>
          <w:szCs w:val="28"/>
        </w:rPr>
      </w:pPr>
      <w:r>
        <w:rPr>
          <w:rFonts w:ascii="方正仿宋_GBK" w:eastAsia="方正仿宋_GBK" w:hAnsi="宋体" w:hint="eastAsia"/>
          <w:color w:val="000000" w:themeColor="text1"/>
          <w:sz w:val="28"/>
          <w:szCs w:val="28"/>
        </w:rPr>
        <w:t xml:space="preserve">                                               年  月  日</w:t>
      </w:r>
    </w:p>
    <w:p w14:paraId="44F14A43" w14:textId="77777777" w:rsidR="00F3376F" w:rsidRDefault="00F3376F">
      <w:pPr>
        <w:jc w:val="center"/>
        <w:rPr>
          <w:rFonts w:ascii="方正仿宋_GBK" w:eastAsia="方正仿宋_GBK"/>
          <w:b/>
          <w:color w:val="000000" w:themeColor="text1"/>
          <w:spacing w:val="34"/>
          <w:szCs w:val="34"/>
        </w:rPr>
      </w:pPr>
    </w:p>
    <w:p w14:paraId="3AD6F018" w14:textId="77777777" w:rsidR="00F3376F" w:rsidRDefault="00000000">
      <w:pPr>
        <w:rPr>
          <w:rFonts w:ascii="方正仿宋_GBK" w:eastAsia="方正仿宋_GBK"/>
          <w:b/>
          <w:color w:val="000000" w:themeColor="text1"/>
          <w:spacing w:val="34"/>
          <w:szCs w:val="34"/>
        </w:rPr>
      </w:pPr>
      <w:r>
        <w:rPr>
          <w:rFonts w:ascii="方正仿宋_GBK" w:eastAsia="方正仿宋_GBK"/>
          <w:b/>
          <w:color w:val="000000" w:themeColor="text1"/>
          <w:spacing w:val="34"/>
          <w:szCs w:val="34"/>
        </w:rPr>
        <w:br w:type="page"/>
      </w:r>
    </w:p>
    <w:p w14:paraId="27758F56" w14:textId="77777777" w:rsidR="00F3376F" w:rsidRDefault="00000000">
      <w:pPr>
        <w:spacing w:line="560" w:lineRule="exact"/>
        <w:rPr>
          <w:rFonts w:eastAsia="黑体"/>
          <w:color w:val="000000" w:themeColor="text1"/>
          <w:szCs w:val="34"/>
        </w:rPr>
      </w:pPr>
      <w:r>
        <w:rPr>
          <w:rFonts w:eastAsia="黑体" w:hint="eastAsia"/>
          <w:color w:val="000000" w:themeColor="text1"/>
          <w:szCs w:val="34"/>
        </w:rPr>
        <w:lastRenderedPageBreak/>
        <w:t>一、申报简表</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55"/>
        <w:gridCol w:w="578"/>
        <w:gridCol w:w="543"/>
        <w:gridCol w:w="253"/>
        <w:gridCol w:w="780"/>
        <w:gridCol w:w="312"/>
        <w:gridCol w:w="463"/>
        <w:gridCol w:w="447"/>
        <w:gridCol w:w="101"/>
        <w:gridCol w:w="776"/>
        <w:gridCol w:w="190"/>
        <w:gridCol w:w="27"/>
        <w:gridCol w:w="241"/>
        <w:gridCol w:w="174"/>
        <w:gridCol w:w="585"/>
        <w:gridCol w:w="1013"/>
        <w:gridCol w:w="776"/>
        <w:gridCol w:w="678"/>
        <w:gridCol w:w="553"/>
      </w:tblGrid>
      <w:tr w:rsidR="00F3376F" w14:paraId="34424FA8" w14:textId="77777777">
        <w:trPr>
          <w:cantSplit/>
          <w:trHeight w:hRule="exact" w:val="425"/>
          <w:jc w:val="center"/>
        </w:trPr>
        <w:tc>
          <w:tcPr>
            <w:tcW w:w="206" w:type="pct"/>
            <w:vMerge w:val="restart"/>
            <w:vAlign w:val="center"/>
          </w:tcPr>
          <w:p w14:paraId="39E9F654" w14:textId="77777777" w:rsidR="00F3376F" w:rsidRDefault="00000000">
            <w:pPr>
              <w:spacing w:before="120" w:line="240" w:lineRule="exact"/>
              <w:jc w:val="center"/>
              <w:rPr>
                <w:color w:val="000000" w:themeColor="text1"/>
                <w:sz w:val="24"/>
              </w:rPr>
            </w:pPr>
            <w:r>
              <w:rPr>
                <w:rFonts w:hint="eastAsia"/>
                <w:color w:val="000000" w:themeColor="text1"/>
                <w:sz w:val="24"/>
              </w:rPr>
              <w:t>研究项目</w:t>
            </w:r>
          </w:p>
        </w:tc>
        <w:tc>
          <w:tcPr>
            <w:tcW w:w="644" w:type="pct"/>
            <w:gridSpan w:val="2"/>
            <w:vAlign w:val="center"/>
          </w:tcPr>
          <w:p w14:paraId="68B0415D" w14:textId="77777777" w:rsidR="00F3376F"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名   称</w:t>
            </w:r>
          </w:p>
        </w:tc>
        <w:tc>
          <w:tcPr>
            <w:tcW w:w="4150" w:type="pct"/>
            <w:gridSpan w:val="16"/>
            <w:vAlign w:val="center"/>
          </w:tcPr>
          <w:p w14:paraId="5E4DA4BE" w14:textId="77777777" w:rsidR="00F3376F"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b/>
                <w:bCs/>
                <w:color w:val="000000" w:themeColor="text1"/>
                <w:sz w:val="24"/>
              </w:rPr>
              <w:t>基</w:t>
            </w:r>
            <w:r>
              <w:rPr>
                <w:rFonts w:ascii="宋体" w:eastAsia="宋体" w:hAnsi="宋体" w:cs="宋体" w:hint="eastAsia"/>
                <w:b/>
                <w:bCs/>
                <w:color w:val="000000" w:themeColor="text1"/>
                <w:sz w:val="24"/>
              </w:rPr>
              <w:t>于脑功</w:t>
            </w:r>
            <w:r>
              <w:rPr>
                <w:rFonts w:ascii="___WRD_EMBED_SUB_47" w:eastAsia="___WRD_EMBED_SUB_47" w:hAnsi="___WRD_EMBED_SUB_47" w:cs="___WRD_EMBED_SUB_47" w:hint="eastAsia"/>
                <w:b/>
                <w:bCs/>
                <w:color w:val="000000" w:themeColor="text1"/>
                <w:sz w:val="24"/>
              </w:rPr>
              <w:t>能与生物标</w:t>
            </w:r>
            <w:r>
              <w:rPr>
                <w:rFonts w:ascii="宋体" w:eastAsia="宋体" w:hAnsi="宋体" w:cs="宋体" w:hint="eastAsia"/>
                <w:b/>
                <w:bCs/>
                <w:color w:val="000000" w:themeColor="text1"/>
                <w:sz w:val="24"/>
              </w:rPr>
              <w:t>志</w:t>
            </w:r>
            <w:r>
              <w:rPr>
                <w:rFonts w:ascii="___WRD_EMBED_SUB_47" w:eastAsia="___WRD_EMBED_SUB_47" w:hAnsi="___WRD_EMBED_SUB_47" w:cs="___WRD_EMBED_SUB_47" w:hint="eastAsia"/>
                <w:b/>
                <w:bCs/>
                <w:color w:val="000000" w:themeColor="text1"/>
                <w:sz w:val="24"/>
              </w:rPr>
              <w:t>物的</w:t>
            </w:r>
            <w:r>
              <w:rPr>
                <w:rFonts w:ascii="宋体" w:eastAsia="宋体" w:hAnsi="宋体" w:cs="宋体" w:hint="eastAsia"/>
                <w:b/>
                <w:bCs/>
                <w:color w:val="000000" w:themeColor="text1"/>
                <w:sz w:val="24"/>
              </w:rPr>
              <w:t>双耳节拍治疗焦虑障碍效</w:t>
            </w:r>
            <w:r>
              <w:rPr>
                <w:rFonts w:ascii="___WRD_EMBED_SUB_47" w:eastAsia="___WRD_EMBED_SUB_47" w:hAnsi="___WRD_EMBED_SUB_47" w:cs="___WRD_EMBED_SUB_47" w:hint="eastAsia"/>
                <w:b/>
                <w:bCs/>
                <w:color w:val="000000" w:themeColor="text1"/>
                <w:sz w:val="24"/>
              </w:rPr>
              <w:t>应</w:t>
            </w:r>
            <w:r>
              <w:rPr>
                <w:rFonts w:ascii="宋体" w:eastAsia="宋体" w:hAnsi="宋体" w:cs="宋体" w:hint="eastAsia"/>
                <w:b/>
                <w:bCs/>
                <w:color w:val="000000" w:themeColor="text1"/>
                <w:sz w:val="24"/>
              </w:rPr>
              <w:t>探索</w:t>
            </w:r>
          </w:p>
        </w:tc>
      </w:tr>
      <w:tr w:rsidR="00F3376F" w14:paraId="2C23E223" w14:textId="77777777">
        <w:trPr>
          <w:cantSplit/>
          <w:trHeight w:hRule="exact" w:val="425"/>
          <w:jc w:val="center"/>
        </w:trPr>
        <w:tc>
          <w:tcPr>
            <w:tcW w:w="206" w:type="pct"/>
            <w:vMerge/>
            <w:vAlign w:val="center"/>
          </w:tcPr>
          <w:p w14:paraId="77AFDF80" w14:textId="77777777" w:rsidR="00F3376F" w:rsidRDefault="00F3376F">
            <w:pPr>
              <w:spacing w:before="120"/>
              <w:jc w:val="center"/>
              <w:rPr>
                <w:color w:val="000000" w:themeColor="text1"/>
                <w:sz w:val="24"/>
              </w:rPr>
            </w:pPr>
          </w:p>
        </w:tc>
        <w:tc>
          <w:tcPr>
            <w:tcW w:w="644" w:type="pct"/>
            <w:gridSpan w:val="2"/>
            <w:vAlign w:val="center"/>
          </w:tcPr>
          <w:p w14:paraId="26B24BCB" w14:textId="77777777" w:rsidR="00F3376F"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一级学科</w:t>
            </w:r>
          </w:p>
        </w:tc>
        <w:tc>
          <w:tcPr>
            <w:tcW w:w="951" w:type="pct"/>
            <w:gridSpan w:val="4"/>
            <w:vAlign w:val="center"/>
          </w:tcPr>
          <w:p w14:paraId="6251DD2E" w14:textId="77777777" w:rsidR="00F3376F" w:rsidRDefault="00000000">
            <w:pPr>
              <w:spacing w:line="300" w:lineRule="exact"/>
              <w:jc w:val="center"/>
              <w:rPr>
                <w:rFonts w:ascii="方正仿宋_GBK" w:eastAsia="方正仿宋_GBK" w:hAnsi="仿宋" w:hint="eastAsia"/>
                <w:color w:val="000000" w:themeColor="text1"/>
                <w:sz w:val="24"/>
              </w:rPr>
            </w:pPr>
            <w:del w:id="8" w:author="Administrator" w:date="2025-07-24T08:05:00Z">
              <w:r>
                <w:rPr>
                  <w:rFonts w:ascii="方正仿宋_GBK" w:eastAsia="方正仿宋_GBK" w:hAnsi="仿宋" w:hint="eastAsia"/>
                  <w:color w:val="000000" w:themeColor="text1"/>
                  <w:sz w:val="24"/>
                </w:rPr>
                <w:delText>Linclinlinclancan</w:delText>
              </w:r>
            </w:del>
            <w:r>
              <w:rPr>
                <w:rFonts w:ascii="方正仿宋_GBK" w:eastAsia="方正仿宋_GBK" w:hAnsi="仿宋" w:hint="eastAsia"/>
                <w:color w:val="000000" w:themeColor="text1"/>
                <w:sz w:val="24"/>
              </w:rPr>
              <w:t>临床医学</w:t>
            </w:r>
          </w:p>
        </w:tc>
        <w:tc>
          <w:tcPr>
            <w:tcW w:w="763" w:type="pct"/>
            <w:gridSpan w:val="3"/>
            <w:vAlign w:val="center"/>
          </w:tcPr>
          <w:p w14:paraId="173581F4" w14:textId="77777777" w:rsidR="00F3376F"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项目类型</w:t>
            </w:r>
          </w:p>
        </w:tc>
        <w:tc>
          <w:tcPr>
            <w:tcW w:w="2119" w:type="pct"/>
            <w:gridSpan w:val="8"/>
            <w:vAlign w:val="center"/>
          </w:tcPr>
          <w:p w14:paraId="5C9815C9" w14:textId="77777777" w:rsidR="00F3376F"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A.基础研究</w:t>
            </w:r>
            <w:del w:id="9" w:author="Administrator" w:date="2025-07-24T08:05:00Z">
              <w:r>
                <w:rPr>
                  <w:rFonts w:ascii="Segoe UI Symbol" w:eastAsia="方正仿宋_GBK" w:hAnsi="Segoe UI Symbol" w:cs="Segoe UI Symbol"/>
                  <w:color w:val="000000" w:themeColor="text1"/>
                  <w:sz w:val="24"/>
                </w:rPr>
                <w:delText>✓</w:delText>
              </w:r>
            </w:del>
            <w:r>
              <w:rPr>
                <w:rFonts w:ascii="方正仿宋_GBK" w:eastAsia="方正仿宋_GBK" w:hAnsi="仿宋" w:hint="eastAsia"/>
                <w:color w:val="000000" w:themeColor="text1"/>
                <w:sz w:val="24"/>
                <w:rPrChange w:id="10" w:author="Administrator" w:date="2025-07-24T08:05:00Z">
                  <w:rPr>
                    <w:rFonts w:ascii="方正仿宋_GBK" w:eastAsia="方正仿宋_GBK" w:hAnsi="仿宋" w:hint="eastAsia"/>
                    <w:b/>
                    <w:bCs/>
                    <w:color w:val="000000" w:themeColor="text1"/>
                    <w:sz w:val="24"/>
                  </w:rPr>
                </w:rPrChange>
              </w:rPr>
              <w:t>B.应用研究</w:t>
            </w:r>
            <w:r>
              <w:rPr>
                <w:rFonts w:ascii="方正仿宋_GBK" w:eastAsia="方正仿宋_GBK" w:hAnsi="仿宋" w:hint="eastAsia"/>
                <w:color w:val="000000" w:themeColor="text1"/>
                <w:sz w:val="24"/>
              </w:rPr>
              <w:t>C.开发研究</w:t>
            </w:r>
          </w:p>
        </w:tc>
        <w:tc>
          <w:tcPr>
            <w:tcW w:w="317" w:type="pct"/>
            <w:vAlign w:val="center"/>
          </w:tcPr>
          <w:p w14:paraId="1E523144" w14:textId="77777777" w:rsidR="00F3376F" w:rsidRDefault="00000000">
            <w:pPr>
              <w:spacing w:line="300" w:lineRule="exact"/>
              <w:jc w:val="center"/>
              <w:rPr>
                <w:rFonts w:ascii="方正仿宋_GBK" w:eastAsia="方正仿宋_GBK" w:hAnsi="仿宋" w:hint="eastAsia"/>
                <w:color w:val="000000" w:themeColor="text1"/>
                <w:sz w:val="24"/>
              </w:rPr>
              <w:pPrChange w:id="11" w:author="Administrator" w:date="2025-07-24T08:06:00Z">
                <w:pPr>
                  <w:spacing w:line="300" w:lineRule="exact"/>
                </w:pPr>
              </w:pPrChange>
            </w:pPr>
            <w:ins w:id="12" w:author="Administrator" w:date="2025-07-24T08:05:00Z">
              <w:r>
                <w:rPr>
                  <w:rFonts w:ascii="方正仿宋_GBK" w:eastAsia="方正仿宋_GBK" w:hAnsi="仿宋" w:hint="eastAsia"/>
                  <w:color w:val="000000" w:themeColor="text1"/>
                  <w:sz w:val="24"/>
                </w:rPr>
                <w:t>B</w:t>
              </w:r>
            </w:ins>
          </w:p>
        </w:tc>
      </w:tr>
      <w:tr w:rsidR="00F3376F" w14:paraId="6DA09577" w14:textId="77777777">
        <w:trPr>
          <w:cantSplit/>
          <w:trHeight w:hRule="exact" w:val="425"/>
          <w:jc w:val="center"/>
        </w:trPr>
        <w:tc>
          <w:tcPr>
            <w:tcW w:w="206" w:type="pct"/>
            <w:vMerge/>
          </w:tcPr>
          <w:p w14:paraId="5E78C6B2" w14:textId="77777777" w:rsidR="00F3376F" w:rsidRDefault="00F3376F">
            <w:pPr>
              <w:jc w:val="center"/>
              <w:rPr>
                <w:color w:val="000000" w:themeColor="text1"/>
                <w:sz w:val="24"/>
              </w:rPr>
            </w:pPr>
          </w:p>
        </w:tc>
        <w:tc>
          <w:tcPr>
            <w:tcW w:w="644" w:type="pct"/>
            <w:gridSpan w:val="2"/>
            <w:vAlign w:val="center"/>
          </w:tcPr>
          <w:p w14:paraId="3196F1FA" w14:textId="77777777" w:rsidR="00F3376F"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申报金额</w:t>
            </w:r>
          </w:p>
        </w:tc>
        <w:tc>
          <w:tcPr>
            <w:tcW w:w="1271" w:type="pct"/>
            <w:gridSpan w:val="6"/>
            <w:vAlign w:val="center"/>
          </w:tcPr>
          <w:p w14:paraId="2C262160" w14:textId="77777777" w:rsidR="00F3376F" w:rsidRDefault="00000000">
            <w:pPr>
              <w:jc w:val="center"/>
              <w:rPr>
                <w:color w:val="000000" w:themeColor="text1"/>
                <w:spacing w:val="-20"/>
              </w:rPr>
            </w:pPr>
            <w:r>
              <w:rPr>
                <w:rFonts w:ascii="方正仿宋_GBK" w:eastAsia="方正仿宋_GBK" w:hAnsi="仿宋" w:hint="eastAsia"/>
                <w:color w:val="000000" w:themeColor="text1"/>
                <w:sz w:val="24"/>
              </w:rPr>
              <w:t>15万元</w:t>
            </w:r>
          </w:p>
        </w:tc>
        <w:tc>
          <w:tcPr>
            <w:tcW w:w="716" w:type="pct"/>
            <w:gridSpan w:val="4"/>
            <w:vAlign w:val="center"/>
          </w:tcPr>
          <w:p w14:paraId="228C01C1" w14:textId="77777777" w:rsidR="00F3376F"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项目年限</w:t>
            </w:r>
          </w:p>
        </w:tc>
        <w:tc>
          <w:tcPr>
            <w:tcW w:w="2163" w:type="pct"/>
            <w:gridSpan w:val="6"/>
            <w:vAlign w:val="center"/>
          </w:tcPr>
          <w:p w14:paraId="6AC28943" w14:textId="77777777" w:rsidR="00F3376F"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3年（ 2026年1月 至2028年12月）</w:t>
            </w:r>
          </w:p>
        </w:tc>
      </w:tr>
      <w:tr w:rsidR="00F3376F" w14:paraId="08696E6E" w14:textId="77777777">
        <w:trPr>
          <w:cantSplit/>
          <w:trHeight w:hRule="exact" w:val="425"/>
          <w:jc w:val="center"/>
        </w:trPr>
        <w:tc>
          <w:tcPr>
            <w:tcW w:w="206" w:type="pct"/>
            <w:vMerge w:val="restart"/>
            <w:vAlign w:val="center"/>
          </w:tcPr>
          <w:p w14:paraId="4462E584" w14:textId="77777777" w:rsidR="00F3376F" w:rsidRDefault="00000000">
            <w:pPr>
              <w:pStyle w:val="a5"/>
              <w:rPr>
                <w:rFonts w:ascii="Times New Roman" w:eastAsia="仿宋_GB2312"/>
                <w:color w:val="000000" w:themeColor="text1"/>
                <w:sz w:val="24"/>
                <w:szCs w:val="24"/>
              </w:rPr>
            </w:pPr>
            <w:r>
              <w:rPr>
                <w:rFonts w:ascii="Times New Roman" w:eastAsia="仿宋_GB2312" w:hint="eastAsia"/>
                <w:color w:val="000000" w:themeColor="text1"/>
                <w:sz w:val="24"/>
                <w:szCs w:val="24"/>
              </w:rPr>
              <w:t>申报人</w:t>
            </w:r>
          </w:p>
        </w:tc>
        <w:tc>
          <w:tcPr>
            <w:tcW w:w="644" w:type="pct"/>
            <w:gridSpan w:val="2"/>
            <w:vAlign w:val="center"/>
          </w:tcPr>
          <w:p w14:paraId="18B7246B" w14:textId="77777777" w:rsidR="00F3376F"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姓   名</w:t>
            </w:r>
          </w:p>
        </w:tc>
        <w:tc>
          <w:tcPr>
            <w:tcW w:w="543" w:type="pct"/>
            <w:gridSpan w:val="2"/>
            <w:vAlign w:val="center"/>
          </w:tcPr>
          <w:p w14:paraId="7B63275A" w14:textId="77777777" w:rsidR="00F3376F" w:rsidRPr="00F3376F" w:rsidRDefault="00000000">
            <w:pPr>
              <w:spacing w:line="300" w:lineRule="exact"/>
              <w:jc w:val="center"/>
              <w:rPr>
                <w:rFonts w:ascii="方正仿宋_GBK" w:eastAsia="方正仿宋_GBK" w:hAnsi="方正仿宋_GBK" w:cs="方正仿宋_GBK" w:hint="eastAsia"/>
                <w:color w:val="000000" w:themeColor="text1"/>
                <w:sz w:val="24"/>
                <w:rPrChange w:id="13" w:author="Administrator" w:date="2025-07-24T08:05:00Z">
                  <w:rPr>
                    <w:rFonts w:ascii="方正仿宋_GBK" w:eastAsia="方正仿宋_GBK" w:hAnsi="仿宋" w:hint="eastAsia"/>
                    <w:color w:val="000000" w:themeColor="text1"/>
                    <w:sz w:val="24"/>
                  </w:rPr>
                </w:rPrChange>
              </w:rPr>
            </w:pPr>
            <w:r>
              <w:rPr>
                <w:rFonts w:ascii="方正仿宋_GBK" w:eastAsia="方正仿宋_GBK" w:hAnsi="方正仿宋_GBK" w:cs="方正仿宋_GBK" w:hint="eastAsia"/>
                <w:color w:val="000000" w:themeColor="text1"/>
                <w:sz w:val="24"/>
                <w:rPrChange w:id="14" w:author="Administrator" w:date="2025-07-24T08:05:00Z">
                  <w:rPr>
                    <w:rFonts w:ascii="宋体" w:eastAsia="宋体" w:hAnsi="宋体" w:cs="宋体" w:hint="eastAsia"/>
                    <w:color w:val="000000" w:themeColor="text1"/>
                    <w:sz w:val="24"/>
                  </w:rPr>
                </w:rPrChange>
              </w:rPr>
              <w:t>连成</w:t>
            </w:r>
          </w:p>
        </w:tc>
        <w:tc>
          <w:tcPr>
            <w:tcW w:w="728" w:type="pct"/>
            <w:gridSpan w:val="4"/>
            <w:vAlign w:val="center"/>
          </w:tcPr>
          <w:p w14:paraId="2C2B5C27" w14:textId="77777777" w:rsidR="00F3376F" w:rsidRPr="00F3376F" w:rsidRDefault="00000000">
            <w:pPr>
              <w:spacing w:line="300" w:lineRule="exact"/>
              <w:jc w:val="center"/>
              <w:rPr>
                <w:rFonts w:ascii="方正仿宋_GBK" w:eastAsia="方正仿宋_GBK" w:hAnsi="方正仿宋_GBK" w:cs="方正仿宋_GBK" w:hint="eastAsia"/>
                <w:color w:val="000000" w:themeColor="text1"/>
                <w:sz w:val="24"/>
                <w:rPrChange w:id="15" w:author="Administrator" w:date="2025-07-24T08:05:00Z">
                  <w:rPr>
                    <w:rFonts w:ascii="方正仿宋_GBK" w:eastAsia="方正仿宋_GBK" w:hAnsi="仿宋" w:hint="eastAsia"/>
                    <w:color w:val="000000" w:themeColor="text1"/>
                    <w:sz w:val="24"/>
                  </w:rPr>
                </w:rPrChange>
              </w:rPr>
            </w:pPr>
            <w:r>
              <w:rPr>
                <w:rFonts w:ascii="方正仿宋_GBK" w:eastAsia="方正仿宋_GBK" w:hAnsi="方正仿宋_GBK" w:cs="方正仿宋_GBK" w:hint="eastAsia"/>
                <w:color w:val="000000" w:themeColor="text1"/>
                <w:sz w:val="24"/>
                <w:rPrChange w:id="16" w:author="Administrator" w:date="2025-07-24T08:05:00Z">
                  <w:rPr>
                    <w:rFonts w:ascii="方正仿宋_GBK" w:eastAsia="方正仿宋_GBK" w:hAnsi="仿宋" w:hint="eastAsia"/>
                    <w:color w:val="000000" w:themeColor="text1"/>
                    <w:sz w:val="24"/>
                  </w:rPr>
                </w:rPrChange>
              </w:rPr>
              <w:t>出生年月</w:t>
            </w:r>
          </w:p>
        </w:tc>
        <w:tc>
          <w:tcPr>
            <w:tcW w:w="716" w:type="pct"/>
            <w:gridSpan w:val="4"/>
            <w:vAlign w:val="center"/>
          </w:tcPr>
          <w:p w14:paraId="341182B2" w14:textId="77777777" w:rsidR="00F3376F" w:rsidRPr="00F3376F" w:rsidRDefault="00000000">
            <w:pPr>
              <w:spacing w:line="300" w:lineRule="exact"/>
              <w:jc w:val="center"/>
              <w:rPr>
                <w:rFonts w:ascii="方正仿宋_GBK" w:eastAsia="方正仿宋_GBK" w:hAnsi="方正仿宋_GBK" w:cs="方正仿宋_GBK" w:hint="eastAsia"/>
                <w:color w:val="000000" w:themeColor="text1"/>
                <w:sz w:val="24"/>
                <w:rPrChange w:id="17" w:author="Administrator" w:date="2025-07-24T08:05:00Z">
                  <w:rPr>
                    <w:rFonts w:ascii="方正仿宋_GBK" w:eastAsia="方正仿宋_GBK" w:hAnsi="仿宋" w:hint="eastAsia"/>
                    <w:color w:val="000000" w:themeColor="text1"/>
                    <w:sz w:val="24"/>
                  </w:rPr>
                </w:rPrChange>
              </w:rPr>
            </w:pPr>
            <w:r>
              <w:rPr>
                <w:rFonts w:ascii="方正仿宋_GBK" w:eastAsia="方正仿宋_GBK" w:hAnsi="方正仿宋_GBK" w:cs="方正仿宋_GBK" w:hint="eastAsia"/>
                <w:color w:val="000000" w:themeColor="text1"/>
                <w:sz w:val="24"/>
                <w:rPrChange w:id="18" w:author="Administrator" w:date="2025-07-24T08:05:00Z">
                  <w:rPr>
                    <w:rFonts w:ascii="方正仿宋_GBK" w:eastAsia="方正仿宋_GBK" w:hAnsi="仿宋" w:hint="eastAsia"/>
                    <w:color w:val="000000" w:themeColor="text1"/>
                    <w:sz w:val="24"/>
                  </w:rPr>
                </w:rPrChange>
              </w:rPr>
              <w:t>1998.</w:t>
            </w:r>
            <w:ins w:id="19" w:author="Administrator" w:date="2025-07-24T08:05:00Z">
              <w:r>
                <w:rPr>
                  <w:rFonts w:ascii="方正仿宋_GBK" w:eastAsia="方正仿宋_GBK" w:hAnsi="方正仿宋_GBK" w:cs="方正仿宋_GBK" w:hint="eastAsia"/>
                  <w:color w:val="000000" w:themeColor="text1"/>
                  <w:sz w:val="24"/>
                  <w:rPrChange w:id="20" w:author="Administrator" w:date="2025-07-24T08:05:00Z">
                    <w:rPr>
                      <w:rFonts w:ascii="方正仿宋_GBK" w:eastAsia="方正仿宋_GBK" w:hAnsi="仿宋" w:hint="eastAsia"/>
                      <w:color w:val="000000" w:themeColor="text1"/>
                      <w:sz w:val="24"/>
                    </w:rPr>
                  </w:rPrChange>
                </w:rPr>
                <w:t>0</w:t>
              </w:r>
            </w:ins>
            <w:r>
              <w:rPr>
                <w:rFonts w:ascii="方正仿宋_GBK" w:eastAsia="方正仿宋_GBK" w:hAnsi="方正仿宋_GBK" w:cs="方正仿宋_GBK" w:hint="eastAsia"/>
                <w:color w:val="000000" w:themeColor="text1"/>
                <w:sz w:val="24"/>
                <w:rPrChange w:id="21" w:author="Administrator" w:date="2025-07-24T08:05:00Z">
                  <w:rPr>
                    <w:rFonts w:ascii="方正仿宋_GBK" w:eastAsia="方正仿宋_GBK" w:hAnsi="仿宋" w:hint="eastAsia"/>
                    <w:color w:val="000000" w:themeColor="text1"/>
                    <w:sz w:val="24"/>
                  </w:rPr>
                </w:rPrChange>
              </w:rPr>
              <w:t>8</w:t>
            </w:r>
          </w:p>
        </w:tc>
        <w:tc>
          <w:tcPr>
            <w:tcW w:w="1015" w:type="pct"/>
            <w:gridSpan w:val="3"/>
            <w:vAlign w:val="center"/>
          </w:tcPr>
          <w:p w14:paraId="44882321" w14:textId="77777777" w:rsidR="00F3376F" w:rsidRPr="00F3376F" w:rsidRDefault="00000000">
            <w:pPr>
              <w:spacing w:line="300" w:lineRule="exact"/>
              <w:jc w:val="center"/>
              <w:rPr>
                <w:rFonts w:ascii="方正仿宋_GBK" w:eastAsia="方正仿宋_GBK" w:hAnsi="方正仿宋_GBK" w:cs="方正仿宋_GBK" w:hint="eastAsia"/>
                <w:color w:val="000000" w:themeColor="text1"/>
                <w:sz w:val="24"/>
                <w:rPrChange w:id="22" w:author="Administrator" w:date="2025-07-24T08:05:00Z">
                  <w:rPr>
                    <w:rFonts w:ascii="方正仿宋_GBK" w:eastAsia="方正仿宋_GBK" w:hAnsi="仿宋" w:hint="eastAsia"/>
                    <w:color w:val="000000" w:themeColor="text1"/>
                    <w:sz w:val="24"/>
                  </w:rPr>
                </w:rPrChange>
              </w:rPr>
              <w:pPrChange w:id="23" w:author="Administrator" w:date="2025-07-24T08:06:00Z">
                <w:pPr>
                  <w:spacing w:line="300" w:lineRule="exact"/>
                </w:pPr>
              </w:pPrChange>
            </w:pPr>
            <w:r>
              <w:rPr>
                <w:rFonts w:ascii="方正仿宋_GBK" w:eastAsia="方正仿宋_GBK" w:hAnsi="方正仿宋_GBK" w:cs="方正仿宋_GBK" w:hint="eastAsia"/>
                <w:color w:val="000000" w:themeColor="text1"/>
                <w:sz w:val="24"/>
                <w:rPrChange w:id="24" w:author="Administrator" w:date="2025-07-24T08:05:00Z">
                  <w:rPr>
                    <w:rFonts w:ascii="方正仿宋_GBK" w:eastAsia="方正仿宋_GBK" w:hAnsi="仿宋" w:hint="eastAsia"/>
                    <w:color w:val="000000" w:themeColor="text1"/>
                    <w:sz w:val="24"/>
                  </w:rPr>
                </w:rPrChange>
              </w:rPr>
              <w:t>人才类别及层次</w:t>
            </w:r>
          </w:p>
        </w:tc>
        <w:tc>
          <w:tcPr>
            <w:tcW w:w="1148" w:type="pct"/>
            <w:gridSpan w:val="3"/>
            <w:vAlign w:val="center"/>
          </w:tcPr>
          <w:p w14:paraId="181BBF73" w14:textId="77777777" w:rsidR="00F3376F" w:rsidRDefault="00000000">
            <w:pPr>
              <w:spacing w:line="300" w:lineRule="exact"/>
              <w:jc w:val="center"/>
              <w:rPr>
                <w:rFonts w:ascii="方正仿宋_GBK" w:eastAsia="方正仿宋_GBK" w:hAnsi="仿宋" w:hint="eastAsia"/>
                <w:color w:val="000000" w:themeColor="text1"/>
                <w:sz w:val="24"/>
              </w:rPr>
              <w:pPrChange w:id="25" w:author="Administrator" w:date="2025-07-24T08:06:00Z">
                <w:pPr>
                  <w:spacing w:line="300" w:lineRule="exact"/>
                </w:pPr>
              </w:pPrChange>
            </w:pPr>
            <w:r>
              <w:rPr>
                <w:rFonts w:ascii="方正仿宋_GBK" w:eastAsia="方正仿宋_GBK" w:hAnsi="仿宋" w:hint="eastAsia"/>
                <w:color w:val="000000" w:themeColor="text1"/>
                <w:sz w:val="24"/>
              </w:rPr>
              <w:t>特聘人才D类</w:t>
            </w:r>
          </w:p>
        </w:tc>
      </w:tr>
      <w:tr w:rsidR="00F3376F" w14:paraId="2DBAA841" w14:textId="77777777">
        <w:trPr>
          <w:cantSplit/>
          <w:trHeight w:hRule="exact" w:val="425"/>
          <w:jc w:val="center"/>
        </w:trPr>
        <w:tc>
          <w:tcPr>
            <w:tcW w:w="206" w:type="pct"/>
            <w:vMerge/>
            <w:vAlign w:val="center"/>
          </w:tcPr>
          <w:p w14:paraId="0623A955" w14:textId="77777777" w:rsidR="00F3376F" w:rsidRDefault="00F3376F">
            <w:pPr>
              <w:spacing w:line="260" w:lineRule="atLeast"/>
              <w:jc w:val="center"/>
              <w:rPr>
                <w:color w:val="000000" w:themeColor="text1"/>
                <w:sz w:val="24"/>
              </w:rPr>
            </w:pPr>
          </w:p>
        </w:tc>
        <w:tc>
          <w:tcPr>
            <w:tcW w:w="644" w:type="pct"/>
            <w:gridSpan w:val="2"/>
            <w:vAlign w:val="center"/>
          </w:tcPr>
          <w:p w14:paraId="7A2BB403" w14:textId="77777777" w:rsidR="00F3376F"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性   别</w:t>
            </w:r>
          </w:p>
        </w:tc>
        <w:tc>
          <w:tcPr>
            <w:tcW w:w="543" w:type="pct"/>
            <w:gridSpan w:val="2"/>
            <w:vAlign w:val="center"/>
          </w:tcPr>
          <w:p w14:paraId="56A9F527" w14:textId="77777777" w:rsidR="00F3376F" w:rsidRPr="00F3376F" w:rsidRDefault="00000000">
            <w:pPr>
              <w:spacing w:line="300" w:lineRule="exact"/>
              <w:jc w:val="center"/>
              <w:rPr>
                <w:rFonts w:ascii="方正仿宋_GBK" w:eastAsia="方正仿宋_GBK" w:hAnsi="方正仿宋_GBK" w:cs="方正仿宋_GBK" w:hint="eastAsia"/>
                <w:color w:val="000000" w:themeColor="text1"/>
                <w:sz w:val="24"/>
                <w:rPrChange w:id="26" w:author="Administrator" w:date="2025-07-24T08:05:00Z">
                  <w:rPr>
                    <w:rFonts w:ascii="方正仿宋_GBK" w:eastAsia="方正仿宋_GBK" w:hAnsi="仿宋" w:hint="eastAsia"/>
                    <w:color w:val="000000" w:themeColor="text1"/>
                    <w:sz w:val="24"/>
                  </w:rPr>
                </w:rPrChange>
              </w:rPr>
            </w:pPr>
            <w:r>
              <w:rPr>
                <w:rFonts w:ascii="方正仿宋_GBK" w:eastAsia="方正仿宋_GBK" w:hAnsi="方正仿宋_GBK" w:cs="方正仿宋_GBK" w:hint="eastAsia"/>
                <w:color w:val="000000" w:themeColor="text1"/>
                <w:sz w:val="24"/>
                <w:rPrChange w:id="27" w:author="Administrator" w:date="2025-07-24T08:05:00Z">
                  <w:rPr>
                    <w:rFonts w:ascii="宋体" w:eastAsia="宋体" w:hAnsi="宋体" w:cs="宋体" w:hint="eastAsia"/>
                    <w:color w:val="000000" w:themeColor="text1"/>
                    <w:sz w:val="24"/>
                  </w:rPr>
                </w:rPrChange>
              </w:rPr>
              <w:t>男</w:t>
            </w:r>
          </w:p>
        </w:tc>
        <w:tc>
          <w:tcPr>
            <w:tcW w:w="1283" w:type="pct"/>
            <w:gridSpan w:val="6"/>
            <w:vAlign w:val="center"/>
          </w:tcPr>
          <w:p w14:paraId="67A704E0" w14:textId="77777777" w:rsidR="00F3376F" w:rsidRPr="00F3376F" w:rsidRDefault="00000000">
            <w:pPr>
              <w:spacing w:line="300" w:lineRule="exact"/>
              <w:jc w:val="center"/>
              <w:rPr>
                <w:rFonts w:ascii="方正仿宋_GBK" w:eastAsia="方正仿宋_GBK" w:hAnsi="方正仿宋_GBK" w:cs="方正仿宋_GBK" w:hint="eastAsia"/>
                <w:color w:val="000000" w:themeColor="text1"/>
                <w:sz w:val="24"/>
                <w:rPrChange w:id="28" w:author="Administrator" w:date="2025-07-24T08:05:00Z">
                  <w:rPr>
                    <w:rFonts w:ascii="方正仿宋_GBK" w:eastAsia="方正仿宋_GBK" w:hAnsi="仿宋" w:hint="eastAsia"/>
                    <w:color w:val="000000" w:themeColor="text1"/>
                    <w:sz w:val="24"/>
                  </w:rPr>
                </w:rPrChange>
              </w:rPr>
            </w:pPr>
            <w:r>
              <w:rPr>
                <w:rFonts w:ascii="方正仿宋_GBK" w:eastAsia="方正仿宋_GBK" w:hAnsi="方正仿宋_GBK" w:cs="方正仿宋_GBK" w:hint="eastAsia"/>
                <w:color w:val="000000" w:themeColor="text1"/>
                <w:sz w:val="24"/>
                <w:rPrChange w:id="29" w:author="Administrator" w:date="2025-07-24T08:05:00Z">
                  <w:rPr>
                    <w:rFonts w:ascii="方正仿宋_GBK" w:eastAsia="方正仿宋_GBK" w:hAnsi="仿宋" w:hint="eastAsia"/>
                    <w:color w:val="000000" w:themeColor="text1"/>
                    <w:sz w:val="24"/>
                  </w:rPr>
                </w:rPrChange>
              </w:rPr>
              <w:t>身份证号码</w:t>
            </w:r>
          </w:p>
        </w:tc>
        <w:tc>
          <w:tcPr>
            <w:tcW w:w="2324" w:type="pct"/>
            <w:gridSpan w:val="8"/>
            <w:vAlign w:val="center"/>
          </w:tcPr>
          <w:p w14:paraId="0B1A0AEA" w14:textId="77777777" w:rsidR="00F3376F" w:rsidRPr="00F3376F" w:rsidRDefault="00000000">
            <w:pPr>
              <w:spacing w:line="300" w:lineRule="exact"/>
              <w:jc w:val="center"/>
              <w:rPr>
                <w:rFonts w:ascii="方正仿宋_GBK" w:eastAsia="方正仿宋_GBK" w:hAnsi="方正仿宋_GBK" w:cs="方正仿宋_GBK" w:hint="eastAsia"/>
                <w:color w:val="000000" w:themeColor="text1"/>
                <w:sz w:val="24"/>
                <w:rPrChange w:id="30" w:author="Administrator" w:date="2025-07-24T08:05:00Z">
                  <w:rPr>
                    <w:rFonts w:ascii="方正仿宋_GBK" w:eastAsia="方正仿宋_GBK" w:hAnsi="仿宋" w:hint="eastAsia"/>
                    <w:color w:val="000000" w:themeColor="text1"/>
                    <w:sz w:val="24"/>
                  </w:rPr>
                </w:rPrChange>
              </w:rPr>
            </w:pPr>
            <w:r>
              <w:rPr>
                <w:rFonts w:ascii="方正仿宋_GBK" w:eastAsia="方正仿宋_GBK" w:hAnsi="方正仿宋_GBK" w:cs="方正仿宋_GBK" w:hint="eastAsia"/>
                <w:color w:val="000000" w:themeColor="text1"/>
                <w:sz w:val="24"/>
                <w:rPrChange w:id="31" w:author="Administrator" w:date="2025-07-24T08:05:00Z">
                  <w:rPr>
                    <w:rFonts w:ascii="方正仿宋_GBK" w:eastAsia="方正仿宋_GBK" w:hAnsi="仿宋" w:hint="eastAsia"/>
                    <w:color w:val="000000" w:themeColor="text1"/>
                    <w:sz w:val="24"/>
                  </w:rPr>
                </w:rPrChange>
              </w:rPr>
              <w:t>140502199808100517</w:t>
            </w:r>
          </w:p>
        </w:tc>
      </w:tr>
      <w:tr w:rsidR="00F3376F" w14:paraId="7FC0EE5A" w14:textId="77777777">
        <w:trPr>
          <w:cantSplit/>
          <w:trHeight w:hRule="exact" w:val="425"/>
          <w:jc w:val="center"/>
        </w:trPr>
        <w:tc>
          <w:tcPr>
            <w:tcW w:w="206" w:type="pct"/>
            <w:vMerge/>
          </w:tcPr>
          <w:p w14:paraId="4D05C7A1" w14:textId="77777777" w:rsidR="00F3376F" w:rsidRDefault="00F3376F">
            <w:pPr>
              <w:spacing w:line="280" w:lineRule="atLeast"/>
              <w:jc w:val="center"/>
              <w:rPr>
                <w:color w:val="000000" w:themeColor="text1"/>
                <w:sz w:val="24"/>
              </w:rPr>
            </w:pPr>
          </w:p>
        </w:tc>
        <w:tc>
          <w:tcPr>
            <w:tcW w:w="644" w:type="pct"/>
            <w:gridSpan w:val="2"/>
            <w:vAlign w:val="center"/>
          </w:tcPr>
          <w:p w14:paraId="6B4067CF" w14:textId="77777777" w:rsidR="00F3376F"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民  族</w:t>
            </w:r>
          </w:p>
        </w:tc>
        <w:tc>
          <w:tcPr>
            <w:tcW w:w="543" w:type="pct"/>
            <w:gridSpan w:val="2"/>
            <w:vAlign w:val="center"/>
          </w:tcPr>
          <w:p w14:paraId="434943EA" w14:textId="77777777" w:rsidR="00F3376F" w:rsidRPr="00F3376F" w:rsidRDefault="00000000">
            <w:pPr>
              <w:spacing w:line="300" w:lineRule="exact"/>
              <w:ind w:firstLineChars="100"/>
              <w:jc w:val="center"/>
              <w:rPr>
                <w:rFonts w:ascii="方正仿宋_GBK" w:eastAsia="方正仿宋_GBK" w:hAnsi="方正仿宋_GBK" w:cs="方正仿宋_GBK" w:hint="eastAsia"/>
                <w:color w:val="000000" w:themeColor="text1"/>
                <w:sz w:val="24"/>
                <w:rPrChange w:id="32" w:author="Administrator" w:date="2025-07-24T08:05:00Z">
                  <w:rPr>
                    <w:rFonts w:ascii="方正仿宋_GBK" w:eastAsia="方正仿宋_GBK" w:hAnsi="仿宋" w:hint="eastAsia"/>
                    <w:color w:val="000000" w:themeColor="text1"/>
                    <w:sz w:val="24"/>
                  </w:rPr>
                </w:rPrChange>
              </w:rPr>
              <w:pPrChange w:id="33" w:author="Administrator" w:date="2025-07-24T08:06:00Z">
                <w:pPr>
                  <w:spacing w:line="300" w:lineRule="exact"/>
                  <w:ind w:firstLineChars="100" w:firstLine="232"/>
                  <w:jc w:val="left"/>
                </w:pPr>
              </w:pPrChange>
            </w:pPr>
            <w:r>
              <w:rPr>
                <w:rFonts w:ascii="方正仿宋_GBK" w:eastAsia="方正仿宋_GBK" w:hAnsi="方正仿宋_GBK" w:cs="方正仿宋_GBK" w:hint="eastAsia"/>
                <w:color w:val="000000" w:themeColor="text1"/>
                <w:sz w:val="24"/>
                <w:rPrChange w:id="34" w:author="Administrator" w:date="2025-07-24T08:05:00Z">
                  <w:rPr>
                    <w:rFonts w:ascii="宋体" w:eastAsia="宋体" w:hAnsi="宋体" w:cs="宋体" w:hint="eastAsia"/>
                    <w:color w:val="000000" w:themeColor="text1"/>
                    <w:sz w:val="24"/>
                  </w:rPr>
                </w:rPrChange>
              </w:rPr>
              <w:t>汉</w:t>
            </w:r>
          </w:p>
        </w:tc>
        <w:tc>
          <w:tcPr>
            <w:tcW w:w="728" w:type="pct"/>
            <w:gridSpan w:val="4"/>
            <w:vAlign w:val="center"/>
          </w:tcPr>
          <w:p w14:paraId="033101EE" w14:textId="77777777" w:rsidR="00F3376F" w:rsidRPr="00F3376F" w:rsidRDefault="00000000">
            <w:pPr>
              <w:spacing w:line="300" w:lineRule="exact"/>
              <w:ind w:left="47"/>
              <w:jc w:val="center"/>
              <w:rPr>
                <w:rFonts w:ascii="方正仿宋_GBK" w:eastAsia="方正仿宋_GBK" w:hAnsi="方正仿宋_GBK" w:cs="方正仿宋_GBK" w:hint="eastAsia"/>
                <w:color w:val="000000" w:themeColor="text1"/>
                <w:sz w:val="24"/>
                <w:rPrChange w:id="35" w:author="Administrator" w:date="2025-07-24T08:05:00Z">
                  <w:rPr>
                    <w:rFonts w:ascii="方正仿宋_GBK" w:eastAsia="方正仿宋_GBK" w:hAnsi="仿宋" w:hint="eastAsia"/>
                    <w:color w:val="000000" w:themeColor="text1"/>
                    <w:sz w:val="24"/>
                  </w:rPr>
                </w:rPrChange>
              </w:rPr>
              <w:pPrChange w:id="36" w:author="Administrator" w:date="2025-07-24T08:06:00Z">
                <w:pPr>
                  <w:spacing w:line="300" w:lineRule="exact"/>
                  <w:ind w:left="47"/>
                  <w:jc w:val="left"/>
                </w:pPr>
              </w:pPrChange>
            </w:pPr>
            <w:r>
              <w:rPr>
                <w:rFonts w:ascii="方正仿宋_GBK" w:eastAsia="方正仿宋_GBK" w:hAnsi="方正仿宋_GBK" w:cs="方正仿宋_GBK" w:hint="eastAsia"/>
                <w:color w:val="000000" w:themeColor="text1"/>
                <w:spacing w:val="-8"/>
                <w:sz w:val="24"/>
                <w:rPrChange w:id="37" w:author="Administrator" w:date="2025-07-24T08:05:00Z">
                  <w:rPr>
                    <w:rFonts w:ascii="方正仿宋_GBK" w:eastAsia="方正仿宋_GBK" w:hAnsi="仿宋" w:hint="eastAsia"/>
                    <w:color w:val="000000" w:themeColor="text1"/>
                    <w:spacing w:val="-8"/>
                    <w:sz w:val="24"/>
                  </w:rPr>
                </w:rPrChange>
              </w:rPr>
              <w:t>学    历</w:t>
            </w:r>
          </w:p>
        </w:tc>
        <w:tc>
          <w:tcPr>
            <w:tcW w:w="1154" w:type="pct"/>
            <w:gridSpan w:val="6"/>
            <w:vAlign w:val="center"/>
          </w:tcPr>
          <w:p w14:paraId="399C47F4" w14:textId="77777777" w:rsidR="00F3376F" w:rsidRPr="00F3376F" w:rsidRDefault="00000000">
            <w:pPr>
              <w:spacing w:line="300" w:lineRule="exact"/>
              <w:ind w:left="32"/>
              <w:jc w:val="center"/>
              <w:rPr>
                <w:rFonts w:ascii="方正仿宋_GBK" w:eastAsia="方正仿宋_GBK" w:hAnsi="方正仿宋_GBK" w:cs="方正仿宋_GBK" w:hint="eastAsia"/>
                <w:color w:val="000000" w:themeColor="text1"/>
                <w:spacing w:val="-8"/>
                <w:sz w:val="24"/>
                <w:rPrChange w:id="38" w:author="Administrator" w:date="2025-07-24T08:05:00Z">
                  <w:rPr>
                    <w:rFonts w:ascii="方正仿宋_GBK" w:eastAsia="方正仿宋_GBK" w:hAnsi="仿宋" w:hint="eastAsia"/>
                    <w:color w:val="000000" w:themeColor="text1"/>
                    <w:spacing w:val="-8"/>
                    <w:sz w:val="24"/>
                  </w:rPr>
                </w:rPrChange>
              </w:rPr>
              <w:pPrChange w:id="39" w:author="Administrator" w:date="2025-07-24T08:06:00Z">
                <w:pPr>
                  <w:spacing w:line="300" w:lineRule="exact"/>
                  <w:ind w:left="32"/>
                  <w:jc w:val="left"/>
                </w:pPr>
              </w:pPrChange>
            </w:pPr>
            <w:r>
              <w:rPr>
                <w:rFonts w:ascii="方正仿宋_GBK" w:eastAsia="方正仿宋_GBK" w:hAnsi="方正仿宋_GBK" w:cs="方正仿宋_GBK" w:hint="eastAsia"/>
                <w:color w:val="000000" w:themeColor="text1"/>
                <w:spacing w:val="-8"/>
                <w:sz w:val="24"/>
                <w:rPrChange w:id="40" w:author="Administrator" w:date="2025-07-24T08:05:00Z">
                  <w:rPr>
                    <w:rFonts w:ascii="方正仿宋_GBK" w:eastAsia="方正仿宋_GBK" w:hAnsi="仿宋" w:hint="eastAsia"/>
                    <w:color w:val="000000" w:themeColor="text1"/>
                    <w:spacing w:val="-8"/>
                    <w:sz w:val="24"/>
                  </w:rPr>
                </w:rPrChange>
              </w:rPr>
              <w:t>研究生</w:t>
            </w:r>
          </w:p>
        </w:tc>
        <w:tc>
          <w:tcPr>
            <w:tcW w:w="577" w:type="pct"/>
            <w:vAlign w:val="center"/>
          </w:tcPr>
          <w:p w14:paraId="681A726E" w14:textId="77777777" w:rsidR="00F3376F" w:rsidRDefault="00000000">
            <w:pPr>
              <w:spacing w:line="300" w:lineRule="exact"/>
              <w:ind w:left="32"/>
              <w:jc w:val="center"/>
              <w:rPr>
                <w:rFonts w:ascii="方正仿宋_GBK" w:eastAsia="方正仿宋_GBK" w:hAnsi="仿宋" w:hint="eastAsia"/>
                <w:color w:val="000000" w:themeColor="text1"/>
                <w:spacing w:val="-8"/>
                <w:sz w:val="24"/>
              </w:rPr>
            </w:pPr>
            <w:r>
              <w:rPr>
                <w:rFonts w:ascii="方正仿宋_GBK" w:eastAsia="方正仿宋_GBK" w:hAnsi="仿宋" w:hint="eastAsia"/>
                <w:color w:val="000000" w:themeColor="text1"/>
                <w:sz w:val="24"/>
              </w:rPr>
              <w:t>学  位</w:t>
            </w:r>
          </w:p>
        </w:tc>
        <w:tc>
          <w:tcPr>
            <w:tcW w:w="1148" w:type="pct"/>
            <w:gridSpan w:val="3"/>
            <w:vAlign w:val="center"/>
          </w:tcPr>
          <w:p w14:paraId="000003AE" w14:textId="77777777" w:rsidR="00F3376F" w:rsidRDefault="00000000">
            <w:pPr>
              <w:spacing w:line="300" w:lineRule="exact"/>
              <w:ind w:left="32"/>
              <w:jc w:val="center"/>
              <w:rPr>
                <w:rFonts w:ascii="方正仿宋_GBK" w:eastAsia="方正仿宋_GBK" w:hAnsi="仿宋" w:hint="eastAsia"/>
                <w:color w:val="000000" w:themeColor="text1"/>
                <w:spacing w:val="-8"/>
                <w:sz w:val="24"/>
              </w:rPr>
            </w:pPr>
            <w:r>
              <w:rPr>
                <w:rFonts w:ascii="方正仿宋_GBK" w:eastAsia="方正仿宋_GBK" w:hAnsi="仿宋" w:hint="eastAsia"/>
                <w:color w:val="000000" w:themeColor="text1"/>
                <w:spacing w:val="-8"/>
                <w:sz w:val="24"/>
              </w:rPr>
              <w:t>博士</w:t>
            </w:r>
          </w:p>
        </w:tc>
      </w:tr>
      <w:tr w:rsidR="00F3376F" w14:paraId="7788826A" w14:textId="77777777">
        <w:trPr>
          <w:cantSplit/>
          <w:trHeight w:hRule="exact" w:val="425"/>
          <w:jc w:val="center"/>
        </w:trPr>
        <w:tc>
          <w:tcPr>
            <w:tcW w:w="206" w:type="pct"/>
            <w:vMerge/>
          </w:tcPr>
          <w:p w14:paraId="6FF19172" w14:textId="77777777" w:rsidR="00F3376F" w:rsidRDefault="00F3376F">
            <w:pPr>
              <w:spacing w:line="280" w:lineRule="atLeast"/>
              <w:jc w:val="center"/>
              <w:rPr>
                <w:color w:val="000000" w:themeColor="text1"/>
                <w:sz w:val="24"/>
              </w:rPr>
            </w:pPr>
          </w:p>
        </w:tc>
        <w:tc>
          <w:tcPr>
            <w:tcW w:w="1187" w:type="pct"/>
            <w:gridSpan w:val="4"/>
            <w:vAlign w:val="center"/>
          </w:tcPr>
          <w:p w14:paraId="2C007055" w14:textId="77777777" w:rsidR="00F3376F" w:rsidRPr="00F3376F" w:rsidRDefault="00000000">
            <w:pPr>
              <w:spacing w:line="300" w:lineRule="exact"/>
              <w:jc w:val="center"/>
              <w:rPr>
                <w:rFonts w:ascii="方正仿宋_GBK" w:eastAsia="方正仿宋_GBK" w:hAnsi="方正仿宋_GBK" w:cs="方正仿宋_GBK" w:hint="eastAsia"/>
                <w:color w:val="000000" w:themeColor="text1"/>
                <w:sz w:val="24"/>
                <w:rPrChange w:id="41" w:author="Administrator" w:date="2025-07-24T08:05:00Z">
                  <w:rPr>
                    <w:rFonts w:ascii="方正仿宋_GBK" w:eastAsia="方正仿宋_GBK" w:hAnsi="仿宋" w:hint="eastAsia"/>
                    <w:color w:val="000000" w:themeColor="text1"/>
                    <w:sz w:val="24"/>
                  </w:rPr>
                </w:rPrChange>
              </w:rPr>
            </w:pPr>
            <w:r>
              <w:rPr>
                <w:rFonts w:ascii="方正仿宋_GBK" w:eastAsia="方正仿宋_GBK" w:hAnsi="方正仿宋_GBK" w:cs="方正仿宋_GBK" w:hint="eastAsia"/>
                <w:color w:val="000000" w:themeColor="text1"/>
                <w:sz w:val="24"/>
                <w:rPrChange w:id="42" w:author="Administrator" w:date="2025-07-24T08:05:00Z">
                  <w:rPr>
                    <w:rFonts w:ascii="方正仿宋_GBK" w:eastAsia="方正仿宋_GBK" w:hAnsi="仿宋" w:hint="eastAsia"/>
                    <w:color w:val="000000" w:themeColor="text1"/>
                    <w:sz w:val="24"/>
                  </w:rPr>
                </w:rPrChange>
              </w:rPr>
              <w:t>毕业学校</w:t>
            </w:r>
          </w:p>
        </w:tc>
        <w:tc>
          <w:tcPr>
            <w:tcW w:w="1882" w:type="pct"/>
            <w:gridSpan w:val="10"/>
            <w:vAlign w:val="center"/>
          </w:tcPr>
          <w:p w14:paraId="571C36CA" w14:textId="77777777" w:rsidR="00F3376F" w:rsidRPr="00F3376F" w:rsidRDefault="00000000">
            <w:pPr>
              <w:spacing w:line="300" w:lineRule="exact"/>
              <w:jc w:val="center"/>
              <w:rPr>
                <w:rFonts w:ascii="方正仿宋_GBK" w:eastAsia="方正仿宋_GBK" w:hAnsi="方正仿宋_GBK" w:cs="方正仿宋_GBK" w:hint="eastAsia"/>
                <w:color w:val="000000" w:themeColor="text1"/>
                <w:spacing w:val="-8"/>
                <w:sz w:val="24"/>
                <w:rPrChange w:id="43" w:author="Administrator" w:date="2025-07-24T08:05:00Z">
                  <w:rPr>
                    <w:rFonts w:ascii="方正仿宋_GBK" w:eastAsia="方正仿宋_GBK" w:hAnsi="仿宋" w:hint="eastAsia"/>
                    <w:color w:val="000000" w:themeColor="text1"/>
                    <w:spacing w:val="-8"/>
                    <w:sz w:val="24"/>
                  </w:rPr>
                </w:rPrChange>
              </w:rPr>
            </w:pPr>
            <w:r>
              <w:rPr>
                <w:rFonts w:ascii="方正仿宋_GBK" w:eastAsia="方正仿宋_GBK" w:hAnsi="方正仿宋_GBK" w:cs="方正仿宋_GBK" w:hint="eastAsia"/>
                <w:color w:val="000000" w:themeColor="text1"/>
                <w:spacing w:val="-8"/>
                <w:sz w:val="24"/>
                <w:rPrChange w:id="44" w:author="Administrator" w:date="2025-07-24T08:05:00Z">
                  <w:rPr>
                    <w:rFonts w:ascii="方正仿宋_GBK" w:eastAsia="方正仿宋_GBK" w:hAnsi="仿宋" w:hint="eastAsia"/>
                    <w:color w:val="000000" w:themeColor="text1"/>
                    <w:spacing w:val="-8"/>
                    <w:sz w:val="24"/>
                  </w:rPr>
                </w:rPrChange>
              </w:rPr>
              <w:t>上海交通大学</w:t>
            </w:r>
          </w:p>
        </w:tc>
        <w:tc>
          <w:tcPr>
            <w:tcW w:w="577" w:type="pct"/>
            <w:vAlign w:val="center"/>
          </w:tcPr>
          <w:p w14:paraId="7DB3E63C" w14:textId="77777777" w:rsidR="00F3376F" w:rsidRDefault="00000000">
            <w:pPr>
              <w:spacing w:line="300" w:lineRule="exact"/>
              <w:jc w:val="center"/>
              <w:rPr>
                <w:rFonts w:ascii="方正仿宋_GBK" w:eastAsia="方正仿宋_GBK" w:hAnsi="仿宋" w:hint="eastAsia"/>
                <w:color w:val="000000" w:themeColor="text1"/>
                <w:spacing w:val="-8"/>
                <w:sz w:val="24"/>
              </w:rPr>
            </w:pPr>
            <w:r>
              <w:rPr>
                <w:rFonts w:ascii="方正仿宋_GBK" w:eastAsia="方正仿宋_GBK" w:hAnsi="仿宋" w:hint="eastAsia"/>
                <w:color w:val="000000" w:themeColor="text1"/>
                <w:spacing w:val="-8"/>
                <w:sz w:val="24"/>
              </w:rPr>
              <w:t>毕业时间</w:t>
            </w:r>
          </w:p>
        </w:tc>
        <w:tc>
          <w:tcPr>
            <w:tcW w:w="1148" w:type="pct"/>
            <w:gridSpan w:val="3"/>
            <w:vAlign w:val="center"/>
          </w:tcPr>
          <w:p w14:paraId="16840843" w14:textId="77777777" w:rsidR="00F3376F" w:rsidRDefault="00000000">
            <w:pPr>
              <w:spacing w:line="300" w:lineRule="exact"/>
              <w:jc w:val="center"/>
              <w:rPr>
                <w:rFonts w:ascii="方正仿宋_GBK" w:eastAsia="方正仿宋_GBK" w:hAnsi="仿宋" w:hint="eastAsia"/>
                <w:color w:val="000000" w:themeColor="text1"/>
                <w:spacing w:val="-8"/>
                <w:sz w:val="24"/>
              </w:rPr>
            </w:pPr>
            <w:r>
              <w:rPr>
                <w:rFonts w:ascii="方正仿宋_GBK" w:eastAsia="方正仿宋_GBK" w:hAnsi="仿宋" w:hint="eastAsia"/>
                <w:color w:val="000000" w:themeColor="text1"/>
                <w:spacing w:val="-8"/>
                <w:sz w:val="24"/>
              </w:rPr>
              <w:t>2023</w:t>
            </w:r>
            <w:del w:id="45" w:author="Administrator" w:date="2025-07-24T08:05:00Z">
              <w:r>
                <w:rPr>
                  <w:rFonts w:ascii="方正仿宋_GBK" w:eastAsia="方正仿宋_GBK" w:hAnsi="仿宋"/>
                  <w:color w:val="000000" w:themeColor="text1"/>
                  <w:spacing w:val="-8"/>
                  <w:sz w:val="24"/>
                </w:rPr>
                <w:delText>年</w:delText>
              </w:r>
            </w:del>
            <w:ins w:id="46" w:author="Administrator" w:date="2025-07-24T08:05:00Z">
              <w:r>
                <w:rPr>
                  <w:rFonts w:ascii="方正仿宋_GBK" w:eastAsia="方正仿宋_GBK" w:hAnsi="仿宋" w:hint="eastAsia"/>
                  <w:color w:val="000000" w:themeColor="text1"/>
                  <w:spacing w:val="-8"/>
                  <w:sz w:val="24"/>
                </w:rPr>
                <w:t>.0</w:t>
              </w:r>
            </w:ins>
            <w:r>
              <w:rPr>
                <w:rFonts w:ascii="方正仿宋_GBK" w:eastAsia="方正仿宋_GBK" w:hAnsi="仿宋" w:hint="eastAsia"/>
                <w:color w:val="000000" w:themeColor="text1"/>
                <w:spacing w:val="-8"/>
                <w:sz w:val="24"/>
              </w:rPr>
              <w:t>6</w:t>
            </w:r>
            <w:del w:id="47" w:author="Administrator" w:date="2025-07-24T08:05:00Z">
              <w:r>
                <w:rPr>
                  <w:rFonts w:ascii="方正仿宋_GBK" w:eastAsia="方正仿宋_GBK" w:hAnsi="仿宋" w:hint="eastAsia"/>
                  <w:color w:val="000000" w:themeColor="text1"/>
                  <w:spacing w:val="-8"/>
                  <w:sz w:val="24"/>
                </w:rPr>
                <w:delText>月30日</w:delText>
              </w:r>
            </w:del>
          </w:p>
        </w:tc>
      </w:tr>
      <w:tr w:rsidR="00F3376F" w14:paraId="0B98E5BC" w14:textId="77777777">
        <w:trPr>
          <w:cantSplit/>
          <w:trHeight w:hRule="exact" w:val="425"/>
          <w:jc w:val="center"/>
        </w:trPr>
        <w:tc>
          <w:tcPr>
            <w:tcW w:w="206" w:type="pct"/>
            <w:vMerge/>
          </w:tcPr>
          <w:p w14:paraId="67EA7876" w14:textId="77777777" w:rsidR="00F3376F" w:rsidRDefault="00F3376F">
            <w:pPr>
              <w:spacing w:line="280" w:lineRule="atLeast"/>
              <w:jc w:val="center"/>
              <w:rPr>
                <w:color w:val="000000" w:themeColor="text1"/>
                <w:sz w:val="24"/>
              </w:rPr>
            </w:pPr>
          </w:p>
        </w:tc>
        <w:tc>
          <w:tcPr>
            <w:tcW w:w="777" w:type="pct"/>
            <w:gridSpan w:val="3"/>
            <w:vAlign w:val="center"/>
          </w:tcPr>
          <w:p w14:paraId="2786C36D" w14:textId="77777777" w:rsidR="00F3376F" w:rsidRPr="00F3376F" w:rsidRDefault="00000000">
            <w:pPr>
              <w:spacing w:line="300" w:lineRule="exact"/>
              <w:ind w:left="56"/>
              <w:jc w:val="center"/>
              <w:rPr>
                <w:rFonts w:ascii="方正仿宋_GBK" w:eastAsia="方正仿宋_GBK" w:hAnsi="方正仿宋_GBK" w:cs="方正仿宋_GBK" w:hint="eastAsia"/>
                <w:color w:val="000000" w:themeColor="text1"/>
                <w:sz w:val="24"/>
                <w:rPrChange w:id="48" w:author="Administrator" w:date="2025-07-24T08:05:00Z">
                  <w:rPr>
                    <w:rFonts w:ascii="方正仿宋_GBK" w:eastAsia="方正仿宋_GBK" w:hAnsi="仿宋" w:hint="eastAsia"/>
                    <w:color w:val="000000" w:themeColor="text1"/>
                    <w:sz w:val="24"/>
                  </w:rPr>
                </w:rPrChange>
              </w:rPr>
              <w:pPrChange w:id="49" w:author="Administrator" w:date="2025-07-24T08:06:00Z">
                <w:pPr>
                  <w:spacing w:line="300" w:lineRule="exact"/>
                  <w:ind w:left="56"/>
                  <w:jc w:val="left"/>
                </w:pPr>
              </w:pPrChange>
            </w:pPr>
            <w:r>
              <w:rPr>
                <w:rFonts w:ascii="方正仿宋_GBK" w:eastAsia="方正仿宋_GBK" w:hAnsi="方正仿宋_GBK" w:cs="方正仿宋_GBK" w:hint="eastAsia"/>
                <w:color w:val="000000" w:themeColor="text1"/>
                <w:sz w:val="24"/>
                <w:rPrChange w:id="50" w:author="Administrator" w:date="2025-07-24T08:05:00Z">
                  <w:rPr>
                    <w:rFonts w:ascii="方正仿宋_GBK" w:eastAsia="方正仿宋_GBK" w:hAnsi="仿宋" w:hint="eastAsia"/>
                    <w:color w:val="000000" w:themeColor="text1"/>
                    <w:sz w:val="24"/>
                  </w:rPr>
                </w:rPrChange>
              </w:rPr>
              <w:t>现从事专业</w:t>
            </w:r>
          </w:p>
        </w:tc>
        <w:tc>
          <w:tcPr>
            <w:tcW w:w="1076" w:type="pct"/>
            <w:gridSpan w:val="4"/>
            <w:vAlign w:val="center"/>
          </w:tcPr>
          <w:p w14:paraId="0CB33850" w14:textId="77777777" w:rsidR="00F3376F" w:rsidRPr="00F3376F" w:rsidRDefault="00000000">
            <w:pPr>
              <w:spacing w:line="300" w:lineRule="exact"/>
              <w:jc w:val="center"/>
              <w:rPr>
                <w:rFonts w:ascii="方正仿宋_GBK" w:eastAsia="方正仿宋_GBK" w:hAnsi="方正仿宋_GBK" w:cs="方正仿宋_GBK" w:hint="eastAsia"/>
                <w:color w:val="000000" w:themeColor="text1"/>
                <w:spacing w:val="-8"/>
                <w:sz w:val="24"/>
                <w:rPrChange w:id="51" w:author="Administrator" w:date="2025-07-24T08:05:00Z">
                  <w:rPr>
                    <w:rFonts w:ascii="方正仿宋_GBK" w:eastAsia="方正仿宋_GBK" w:hAnsi="仿宋" w:hint="eastAsia"/>
                    <w:color w:val="000000" w:themeColor="text1"/>
                    <w:spacing w:val="-8"/>
                    <w:sz w:val="24"/>
                  </w:rPr>
                </w:rPrChange>
              </w:rPr>
              <w:pPrChange w:id="52" w:author="Administrator" w:date="2025-07-24T08:06:00Z">
                <w:pPr>
                  <w:spacing w:line="300" w:lineRule="exact"/>
                  <w:jc w:val="left"/>
                </w:pPr>
              </w:pPrChange>
            </w:pPr>
            <w:r>
              <w:rPr>
                <w:rFonts w:ascii="方正仿宋_GBK" w:eastAsia="方正仿宋_GBK" w:hAnsi="方正仿宋_GBK" w:cs="方正仿宋_GBK" w:hint="eastAsia"/>
                <w:color w:val="000000" w:themeColor="text1"/>
                <w:spacing w:val="-8"/>
                <w:sz w:val="24"/>
                <w:rPrChange w:id="53" w:author="Administrator" w:date="2025-07-24T08:05:00Z">
                  <w:rPr>
                    <w:rFonts w:ascii="宋体" w:eastAsia="宋体" w:hAnsi="宋体" w:cs="宋体" w:hint="eastAsia"/>
                    <w:color w:val="000000" w:themeColor="text1"/>
                    <w:spacing w:val="-8"/>
                    <w:sz w:val="24"/>
                  </w:rPr>
                </w:rPrChange>
              </w:rPr>
              <w:t>精神医学</w:t>
            </w:r>
            <w:del w:id="54" w:author="Administrator" w:date="2025-07-24T08:06:00Z">
              <w:r>
                <w:rPr>
                  <w:rFonts w:ascii="方正仿宋_GBK" w:eastAsia="方正仿宋_GBK" w:hAnsi="方正仿宋_GBK" w:cs="方正仿宋_GBK" w:hint="eastAsia"/>
                  <w:color w:val="000000" w:themeColor="text1"/>
                  <w:spacing w:val="-8"/>
                  <w:sz w:val="24"/>
                  <w:rPrChange w:id="55" w:author="Administrator" w:date="2025-07-24T08:05:00Z">
                    <w:rPr>
                      <w:rFonts w:ascii="宋体" w:eastAsia="宋体" w:hAnsi="宋体" w:cs="宋体" w:hint="eastAsia"/>
                      <w:color w:val="000000" w:themeColor="text1"/>
                      <w:spacing w:val="-8"/>
                      <w:sz w:val="24"/>
                    </w:rPr>
                  </w:rPrChange>
                </w:rPr>
                <w:delText>科</w:delText>
              </w:r>
              <w:r>
                <w:rPr>
                  <w:rFonts w:ascii="方正仿宋_GBK" w:eastAsia="方正仿宋_GBK" w:hAnsi="方正仿宋_GBK" w:cs="方正仿宋_GBK" w:hint="eastAsia"/>
                  <w:color w:val="000000" w:themeColor="text1"/>
                  <w:spacing w:val="-8"/>
                  <w:sz w:val="24"/>
                  <w:rPrChange w:id="56" w:author="Administrator" w:date="2025-07-24T08:05:00Z">
                    <w:rPr>
                      <w:rFonts w:ascii="方正仿宋_GBK" w:eastAsia="方正仿宋_GBK" w:hAnsi="仿宋" w:hint="eastAsia"/>
                      <w:color w:val="000000" w:themeColor="text1"/>
                      <w:spacing w:val="-8"/>
                      <w:sz w:val="24"/>
                    </w:rPr>
                  </w:rPrChange>
                </w:rPr>
                <w:delText>医生</w:delText>
              </w:r>
            </w:del>
          </w:p>
        </w:tc>
        <w:tc>
          <w:tcPr>
            <w:tcW w:w="881" w:type="pct"/>
            <w:gridSpan w:val="6"/>
            <w:vAlign w:val="center"/>
          </w:tcPr>
          <w:p w14:paraId="62BE730E" w14:textId="77777777" w:rsidR="00F3376F" w:rsidRPr="00F3376F" w:rsidRDefault="00000000">
            <w:pPr>
              <w:spacing w:line="300" w:lineRule="exact"/>
              <w:jc w:val="center"/>
              <w:rPr>
                <w:rFonts w:ascii="方正仿宋_GBK" w:eastAsia="方正仿宋_GBK" w:hAnsi="方正仿宋_GBK" w:cs="方正仿宋_GBK" w:hint="eastAsia"/>
                <w:color w:val="000000" w:themeColor="text1"/>
                <w:sz w:val="24"/>
                <w:rPrChange w:id="57" w:author="Administrator" w:date="2025-07-24T08:05:00Z">
                  <w:rPr>
                    <w:rFonts w:ascii="方正仿宋_GBK" w:eastAsia="方正仿宋_GBK" w:hAnsi="仿宋" w:hint="eastAsia"/>
                    <w:color w:val="000000" w:themeColor="text1"/>
                    <w:sz w:val="24"/>
                  </w:rPr>
                </w:rPrChange>
              </w:rPr>
            </w:pPr>
            <w:r>
              <w:rPr>
                <w:rFonts w:ascii="方正仿宋_GBK" w:eastAsia="方正仿宋_GBK" w:hAnsi="方正仿宋_GBK" w:cs="方正仿宋_GBK" w:hint="eastAsia"/>
                <w:color w:val="000000" w:themeColor="text1"/>
                <w:sz w:val="24"/>
                <w:rPrChange w:id="58" w:author="Administrator" w:date="2025-07-24T08:05:00Z">
                  <w:rPr>
                    <w:rFonts w:ascii="方正仿宋_GBK" w:eastAsia="方正仿宋_GBK" w:hAnsi="仿宋" w:hint="eastAsia"/>
                    <w:color w:val="000000" w:themeColor="text1"/>
                    <w:sz w:val="24"/>
                  </w:rPr>
                </w:rPrChange>
              </w:rPr>
              <w:t>专业技术职称</w:t>
            </w:r>
          </w:p>
        </w:tc>
        <w:tc>
          <w:tcPr>
            <w:tcW w:w="2060" w:type="pct"/>
            <w:gridSpan w:val="5"/>
            <w:vAlign w:val="center"/>
          </w:tcPr>
          <w:p w14:paraId="62BF1E2D" w14:textId="77777777" w:rsidR="00F3376F" w:rsidRPr="00F3376F" w:rsidRDefault="00000000">
            <w:pPr>
              <w:spacing w:line="300" w:lineRule="exact"/>
              <w:jc w:val="center"/>
              <w:rPr>
                <w:rFonts w:ascii="方正仿宋_GBK" w:eastAsia="方正仿宋_GBK" w:hAnsi="方正仿宋_GBK" w:cs="方正仿宋_GBK" w:hint="eastAsia"/>
                <w:color w:val="000000" w:themeColor="text1"/>
                <w:spacing w:val="-8"/>
                <w:sz w:val="24"/>
                <w:rPrChange w:id="59" w:author="Administrator" w:date="2025-07-24T08:05:00Z">
                  <w:rPr>
                    <w:rFonts w:ascii="方正仿宋_GBK" w:eastAsia="方正仿宋_GBK" w:hAnsi="仿宋" w:hint="eastAsia"/>
                    <w:color w:val="000000" w:themeColor="text1"/>
                    <w:spacing w:val="-8"/>
                    <w:sz w:val="24"/>
                  </w:rPr>
                </w:rPrChange>
              </w:rPr>
              <w:pPrChange w:id="60" w:author="Administrator" w:date="2025-07-24T08:06:00Z">
                <w:pPr>
                  <w:spacing w:line="300" w:lineRule="exact"/>
                  <w:jc w:val="left"/>
                </w:pPr>
              </w:pPrChange>
            </w:pPr>
            <w:r>
              <w:rPr>
                <w:rFonts w:ascii="方正仿宋_GBK" w:eastAsia="方正仿宋_GBK" w:hAnsi="方正仿宋_GBK" w:cs="方正仿宋_GBK" w:hint="eastAsia"/>
                <w:color w:val="000000" w:themeColor="text1"/>
                <w:spacing w:val="-8"/>
                <w:sz w:val="24"/>
                <w:rPrChange w:id="61" w:author="Administrator" w:date="2025-07-24T08:05:00Z">
                  <w:rPr>
                    <w:rFonts w:ascii="方正仿宋_GBK" w:eastAsia="方正仿宋_GBK" w:hAnsi="仿宋" w:hint="eastAsia"/>
                    <w:color w:val="000000" w:themeColor="text1"/>
                    <w:spacing w:val="-8"/>
                    <w:sz w:val="24"/>
                  </w:rPr>
                </w:rPrChange>
              </w:rPr>
              <w:t>医师</w:t>
            </w:r>
          </w:p>
        </w:tc>
      </w:tr>
      <w:tr w:rsidR="00F3376F" w14:paraId="4C96D13A" w14:textId="77777777">
        <w:trPr>
          <w:cantSplit/>
          <w:trHeight w:hRule="exact" w:val="425"/>
          <w:jc w:val="center"/>
        </w:trPr>
        <w:tc>
          <w:tcPr>
            <w:tcW w:w="206" w:type="pct"/>
            <w:vMerge/>
          </w:tcPr>
          <w:p w14:paraId="1C9DE8D0" w14:textId="77777777" w:rsidR="00F3376F" w:rsidRDefault="00F3376F">
            <w:pPr>
              <w:spacing w:line="280" w:lineRule="atLeast"/>
              <w:jc w:val="center"/>
              <w:rPr>
                <w:color w:val="000000" w:themeColor="text1"/>
                <w:sz w:val="24"/>
              </w:rPr>
            </w:pPr>
          </w:p>
        </w:tc>
        <w:tc>
          <w:tcPr>
            <w:tcW w:w="777" w:type="pct"/>
            <w:gridSpan w:val="3"/>
            <w:vAlign w:val="center"/>
          </w:tcPr>
          <w:p w14:paraId="216AC5F4" w14:textId="77777777" w:rsidR="00F3376F" w:rsidRPr="00F3376F" w:rsidRDefault="00000000">
            <w:pPr>
              <w:spacing w:line="300" w:lineRule="exact"/>
              <w:ind w:left="56"/>
              <w:jc w:val="center"/>
              <w:rPr>
                <w:rFonts w:ascii="方正仿宋_GBK" w:eastAsia="方正仿宋_GBK" w:hAnsi="方正仿宋_GBK" w:cs="方正仿宋_GBK" w:hint="eastAsia"/>
                <w:color w:val="000000" w:themeColor="text1"/>
                <w:sz w:val="24"/>
                <w:rPrChange w:id="62" w:author="Administrator" w:date="2025-07-24T08:05:00Z">
                  <w:rPr>
                    <w:rFonts w:ascii="方正仿宋_GBK" w:eastAsia="方正仿宋_GBK" w:hAnsi="仿宋" w:hint="eastAsia"/>
                    <w:color w:val="000000" w:themeColor="text1"/>
                    <w:sz w:val="24"/>
                  </w:rPr>
                </w:rPrChange>
              </w:rPr>
              <w:pPrChange w:id="63" w:author="Administrator" w:date="2025-07-24T08:06:00Z">
                <w:pPr>
                  <w:spacing w:line="300" w:lineRule="exact"/>
                  <w:ind w:left="56"/>
                  <w:jc w:val="distribute"/>
                </w:pPr>
              </w:pPrChange>
            </w:pPr>
            <w:r>
              <w:rPr>
                <w:rFonts w:ascii="方正仿宋_GBK" w:eastAsia="方正仿宋_GBK" w:hAnsi="方正仿宋_GBK" w:cs="方正仿宋_GBK" w:hint="eastAsia"/>
                <w:color w:val="000000" w:themeColor="text1"/>
                <w:sz w:val="24"/>
                <w:rPrChange w:id="64" w:author="Administrator" w:date="2025-07-24T08:05:00Z">
                  <w:rPr>
                    <w:rFonts w:ascii="方正仿宋_GBK" w:eastAsia="方正仿宋_GBK" w:hAnsi="仿宋" w:hint="eastAsia"/>
                    <w:color w:val="000000" w:themeColor="text1"/>
                    <w:sz w:val="24"/>
                  </w:rPr>
                </w:rPrChange>
              </w:rPr>
              <w:t>所在单位</w:t>
            </w:r>
          </w:p>
        </w:tc>
        <w:tc>
          <w:tcPr>
            <w:tcW w:w="2292" w:type="pct"/>
            <w:gridSpan w:val="11"/>
            <w:vAlign w:val="center"/>
          </w:tcPr>
          <w:p w14:paraId="5E10646A" w14:textId="77777777" w:rsidR="00F3376F" w:rsidRPr="00F3376F" w:rsidRDefault="00000000">
            <w:pPr>
              <w:spacing w:line="300" w:lineRule="exact"/>
              <w:ind w:firstLineChars="400"/>
              <w:jc w:val="center"/>
              <w:rPr>
                <w:rFonts w:ascii="方正仿宋_GBK" w:eastAsia="方正仿宋_GBK" w:hAnsi="方正仿宋_GBK" w:cs="方正仿宋_GBK" w:hint="eastAsia"/>
                <w:color w:val="000000" w:themeColor="text1"/>
                <w:spacing w:val="-8"/>
                <w:sz w:val="24"/>
                <w:rPrChange w:id="65" w:author="Administrator" w:date="2025-07-24T08:05:00Z">
                  <w:rPr>
                    <w:rFonts w:ascii="方正仿宋_GBK" w:eastAsia="方正仿宋_GBK" w:hAnsi="仿宋" w:hint="eastAsia"/>
                    <w:color w:val="000000" w:themeColor="text1"/>
                    <w:spacing w:val="-8"/>
                    <w:sz w:val="24"/>
                  </w:rPr>
                </w:rPrChange>
              </w:rPr>
              <w:pPrChange w:id="66" w:author="Administrator" w:date="2025-07-24T08:06:00Z">
                <w:pPr>
                  <w:spacing w:line="300" w:lineRule="exact"/>
                  <w:ind w:firstLineChars="400" w:firstLine="896"/>
                  <w:jc w:val="left"/>
                </w:pPr>
              </w:pPrChange>
            </w:pPr>
            <w:r>
              <w:rPr>
                <w:rFonts w:ascii="方正仿宋_GBK" w:eastAsia="方正仿宋_GBK" w:hAnsi="方正仿宋_GBK" w:cs="方正仿宋_GBK" w:hint="eastAsia"/>
                <w:color w:val="000000" w:themeColor="text1"/>
                <w:spacing w:val="-8"/>
                <w:sz w:val="24"/>
                <w:rPrChange w:id="67" w:author="Administrator" w:date="2025-07-24T08:05:00Z">
                  <w:rPr>
                    <w:rFonts w:ascii="宋体" w:eastAsia="宋体" w:hAnsi="宋体" w:cs="宋体" w:hint="eastAsia"/>
                    <w:color w:val="000000" w:themeColor="text1"/>
                    <w:spacing w:val="-8"/>
                    <w:sz w:val="24"/>
                  </w:rPr>
                </w:rPrChange>
              </w:rPr>
              <w:t>苏州大学附属第四医院</w:t>
            </w:r>
          </w:p>
        </w:tc>
        <w:tc>
          <w:tcPr>
            <w:tcW w:w="577" w:type="pct"/>
            <w:vAlign w:val="center"/>
          </w:tcPr>
          <w:p w14:paraId="1EB2A723" w14:textId="77777777" w:rsidR="00F3376F" w:rsidRDefault="00000000">
            <w:pPr>
              <w:spacing w:line="300" w:lineRule="exact"/>
              <w:jc w:val="center"/>
              <w:rPr>
                <w:rFonts w:ascii="方正仿宋_GBK" w:eastAsia="方正仿宋_GBK" w:hAnsi="仿宋" w:hint="eastAsia"/>
                <w:color w:val="000000" w:themeColor="text1"/>
                <w:spacing w:val="-8"/>
                <w:sz w:val="24"/>
              </w:rPr>
              <w:pPrChange w:id="68" w:author="Administrator" w:date="2025-07-24T08:06:00Z">
                <w:pPr>
                  <w:spacing w:line="300" w:lineRule="exact"/>
                  <w:jc w:val="left"/>
                </w:pPr>
              </w:pPrChange>
            </w:pPr>
            <w:r>
              <w:rPr>
                <w:rFonts w:ascii="方正仿宋_GBK" w:eastAsia="方正仿宋_GBK" w:hAnsi="仿宋" w:hint="eastAsia"/>
                <w:color w:val="000000" w:themeColor="text1"/>
                <w:spacing w:val="-8"/>
                <w:sz w:val="24"/>
              </w:rPr>
              <w:t>联系方式</w:t>
            </w:r>
          </w:p>
        </w:tc>
        <w:tc>
          <w:tcPr>
            <w:tcW w:w="1148" w:type="pct"/>
            <w:gridSpan w:val="3"/>
            <w:vAlign w:val="center"/>
          </w:tcPr>
          <w:p w14:paraId="53AA3580" w14:textId="77777777" w:rsidR="00F3376F" w:rsidRDefault="00000000">
            <w:pPr>
              <w:spacing w:line="300" w:lineRule="exact"/>
              <w:jc w:val="center"/>
              <w:rPr>
                <w:rFonts w:ascii="方正仿宋_GBK" w:eastAsia="方正仿宋_GBK" w:hAnsi="仿宋" w:hint="eastAsia"/>
                <w:color w:val="000000" w:themeColor="text1"/>
                <w:spacing w:val="-8"/>
                <w:sz w:val="24"/>
              </w:rPr>
            </w:pPr>
            <w:r>
              <w:rPr>
                <w:rFonts w:ascii="方正仿宋_GBK" w:eastAsia="方正仿宋_GBK" w:hAnsi="仿宋" w:hint="eastAsia"/>
                <w:color w:val="000000" w:themeColor="text1"/>
                <w:spacing w:val="-8"/>
                <w:sz w:val="24"/>
              </w:rPr>
              <w:t>13061774706</w:t>
            </w:r>
          </w:p>
        </w:tc>
      </w:tr>
      <w:tr w:rsidR="00F3376F" w14:paraId="2DBADA72" w14:textId="77777777">
        <w:trPr>
          <w:cantSplit/>
          <w:trHeight w:hRule="exact" w:val="425"/>
          <w:jc w:val="center"/>
        </w:trPr>
        <w:tc>
          <w:tcPr>
            <w:tcW w:w="206" w:type="pct"/>
            <w:vMerge w:val="restart"/>
            <w:vAlign w:val="center"/>
          </w:tcPr>
          <w:p w14:paraId="0C055208" w14:textId="77777777" w:rsidR="00F3376F" w:rsidRDefault="00000000">
            <w:pPr>
              <w:spacing w:line="260" w:lineRule="exact"/>
              <w:jc w:val="center"/>
              <w:rPr>
                <w:color w:val="000000" w:themeColor="text1"/>
                <w:sz w:val="24"/>
              </w:rPr>
            </w:pPr>
            <w:r>
              <w:rPr>
                <w:rFonts w:hint="eastAsia"/>
                <w:color w:val="000000" w:themeColor="text1"/>
                <w:sz w:val="24"/>
              </w:rPr>
              <w:t>项目组</w:t>
            </w:r>
          </w:p>
        </w:tc>
        <w:tc>
          <w:tcPr>
            <w:tcW w:w="777" w:type="pct"/>
            <w:gridSpan w:val="3"/>
          </w:tcPr>
          <w:p w14:paraId="1516DF3D" w14:textId="77777777" w:rsidR="00F3376F" w:rsidRDefault="00000000">
            <w:pPr>
              <w:spacing w:before="20"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总 人 数</w:t>
            </w:r>
          </w:p>
        </w:tc>
        <w:tc>
          <w:tcPr>
            <w:tcW w:w="574" w:type="pct"/>
            <w:gridSpan w:val="2"/>
          </w:tcPr>
          <w:p w14:paraId="20B5222D" w14:textId="77777777" w:rsidR="00F3376F" w:rsidRDefault="00000000">
            <w:pPr>
              <w:spacing w:before="20"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高级职称</w:t>
            </w:r>
          </w:p>
        </w:tc>
        <w:tc>
          <w:tcPr>
            <w:tcW w:w="564" w:type="pct"/>
            <w:gridSpan w:val="3"/>
          </w:tcPr>
          <w:p w14:paraId="6F1E7857" w14:textId="77777777" w:rsidR="00F3376F" w:rsidRDefault="00000000">
            <w:pPr>
              <w:spacing w:before="20"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中级职称</w:t>
            </w:r>
          </w:p>
        </w:tc>
        <w:tc>
          <w:tcPr>
            <w:tcW w:w="575" w:type="pct"/>
            <w:gridSpan w:val="3"/>
          </w:tcPr>
          <w:p w14:paraId="44CC88C1" w14:textId="77777777" w:rsidR="00F3376F" w:rsidRDefault="00000000">
            <w:pPr>
              <w:spacing w:before="20"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初级职称</w:t>
            </w:r>
          </w:p>
        </w:tc>
        <w:tc>
          <w:tcPr>
            <w:tcW w:w="579" w:type="pct"/>
            <w:gridSpan w:val="3"/>
          </w:tcPr>
          <w:p w14:paraId="2BDC008C" w14:textId="77777777" w:rsidR="00F3376F" w:rsidRDefault="00000000">
            <w:pPr>
              <w:spacing w:before="20"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博士生</w:t>
            </w:r>
          </w:p>
        </w:tc>
        <w:tc>
          <w:tcPr>
            <w:tcW w:w="577" w:type="pct"/>
          </w:tcPr>
          <w:p w14:paraId="125BB452" w14:textId="77777777" w:rsidR="00F3376F" w:rsidRDefault="00000000">
            <w:pPr>
              <w:spacing w:before="20"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硕士生</w:t>
            </w:r>
          </w:p>
        </w:tc>
        <w:tc>
          <w:tcPr>
            <w:tcW w:w="443" w:type="pct"/>
          </w:tcPr>
          <w:p w14:paraId="2752FBC3" w14:textId="77777777" w:rsidR="00F3376F" w:rsidRDefault="00000000">
            <w:pPr>
              <w:spacing w:before="20"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本科生</w:t>
            </w:r>
          </w:p>
        </w:tc>
        <w:tc>
          <w:tcPr>
            <w:tcW w:w="705" w:type="pct"/>
            <w:gridSpan w:val="2"/>
          </w:tcPr>
          <w:p w14:paraId="29A3F52A" w14:textId="77777777" w:rsidR="00F3376F" w:rsidRDefault="00000000">
            <w:pPr>
              <w:spacing w:before="20"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参加单位数</w:t>
            </w:r>
          </w:p>
        </w:tc>
      </w:tr>
      <w:tr w:rsidR="00F3376F" w14:paraId="397B5B99" w14:textId="77777777">
        <w:trPr>
          <w:cantSplit/>
          <w:trHeight w:hRule="exact" w:val="425"/>
          <w:jc w:val="center"/>
        </w:trPr>
        <w:tc>
          <w:tcPr>
            <w:tcW w:w="206" w:type="pct"/>
            <w:vMerge/>
            <w:vAlign w:val="center"/>
          </w:tcPr>
          <w:p w14:paraId="436E2D09" w14:textId="77777777" w:rsidR="00F3376F" w:rsidRDefault="00F3376F">
            <w:pPr>
              <w:jc w:val="center"/>
              <w:rPr>
                <w:color w:val="000000" w:themeColor="text1"/>
                <w:sz w:val="24"/>
              </w:rPr>
            </w:pPr>
          </w:p>
        </w:tc>
        <w:tc>
          <w:tcPr>
            <w:tcW w:w="777" w:type="pct"/>
            <w:gridSpan w:val="3"/>
            <w:vAlign w:val="center"/>
          </w:tcPr>
          <w:p w14:paraId="57930721" w14:textId="77777777" w:rsidR="00F3376F"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3</w:t>
            </w:r>
          </w:p>
        </w:tc>
        <w:tc>
          <w:tcPr>
            <w:tcW w:w="574" w:type="pct"/>
            <w:gridSpan w:val="2"/>
            <w:vAlign w:val="center"/>
          </w:tcPr>
          <w:p w14:paraId="474D7800" w14:textId="77777777" w:rsidR="00F3376F"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1</w:t>
            </w:r>
          </w:p>
        </w:tc>
        <w:tc>
          <w:tcPr>
            <w:tcW w:w="564" w:type="pct"/>
            <w:gridSpan w:val="3"/>
            <w:vAlign w:val="center"/>
          </w:tcPr>
          <w:p w14:paraId="7072067E" w14:textId="77777777" w:rsidR="00F3376F"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1</w:t>
            </w:r>
          </w:p>
        </w:tc>
        <w:tc>
          <w:tcPr>
            <w:tcW w:w="575" w:type="pct"/>
            <w:gridSpan w:val="3"/>
            <w:vAlign w:val="center"/>
          </w:tcPr>
          <w:p w14:paraId="2456A9A7" w14:textId="77777777" w:rsidR="00F3376F"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1</w:t>
            </w:r>
          </w:p>
        </w:tc>
        <w:tc>
          <w:tcPr>
            <w:tcW w:w="579" w:type="pct"/>
            <w:gridSpan w:val="3"/>
            <w:vAlign w:val="center"/>
          </w:tcPr>
          <w:p w14:paraId="0D688ABE" w14:textId="77777777" w:rsidR="00F3376F"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1</w:t>
            </w:r>
          </w:p>
        </w:tc>
        <w:tc>
          <w:tcPr>
            <w:tcW w:w="577" w:type="pct"/>
            <w:vAlign w:val="center"/>
          </w:tcPr>
          <w:p w14:paraId="0FE781C7" w14:textId="77777777" w:rsidR="00F3376F"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2</w:t>
            </w:r>
          </w:p>
        </w:tc>
        <w:tc>
          <w:tcPr>
            <w:tcW w:w="443" w:type="pct"/>
            <w:vAlign w:val="center"/>
          </w:tcPr>
          <w:p w14:paraId="21D22CA0" w14:textId="77777777" w:rsidR="00F3376F"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0</w:t>
            </w:r>
          </w:p>
        </w:tc>
        <w:tc>
          <w:tcPr>
            <w:tcW w:w="705" w:type="pct"/>
            <w:gridSpan w:val="2"/>
            <w:vAlign w:val="center"/>
          </w:tcPr>
          <w:p w14:paraId="58316AA5" w14:textId="77777777" w:rsidR="00F3376F"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2</w:t>
            </w:r>
          </w:p>
        </w:tc>
      </w:tr>
      <w:tr w:rsidR="00F3376F" w14:paraId="33EF941D" w14:textId="77777777">
        <w:trPr>
          <w:cantSplit/>
          <w:trHeight w:val="6293"/>
          <w:jc w:val="center"/>
        </w:trPr>
        <w:tc>
          <w:tcPr>
            <w:tcW w:w="206" w:type="pct"/>
            <w:vAlign w:val="center"/>
          </w:tcPr>
          <w:p w14:paraId="4109331D" w14:textId="77777777" w:rsidR="00F3376F" w:rsidRDefault="00000000">
            <w:pPr>
              <w:jc w:val="center"/>
              <w:rPr>
                <w:color w:val="000000" w:themeColor="text1"/>
                <w:sz w:val="24"/>
              </w:rPr>
            </w:pPr>
            <w:r>
              <w:rPr>
                <w:rFonts w:hint="eastAsia"/>
                <w:color w:val="000000" w:themeColor="text1"/>
                <w:sz w:val="24"/>
              </w:rPr>
              <w:br w:type="page"/>
            </w:r>
            <w:r>
              <w:rPr>
                <w:rFonts w:hint="eastAsia"/>
                <w:color w:val="000000" w:themeColor="text1"/>
                <w:sz w:val="24"/>
              </w:rPr>
              <w:t>研</w:t>
            </w:r>
          </w:p>
          <w:p w14:paraId="38A2BAA3" w14:textId="77777777" w:rsidR="00F3376F" w:rsidRDefault="00000000">
            <w:pPr>
              <w:jc w:val="center"/>
              <w:rPr>
                <w:color w:val="000000" w:themeColor="text1"/>
                <w:sz w:val="24"/>
              </w:rPr>
            </w:pPr>
            <w:r>
              <w:rPr>
                <w:rFonts w:hint="eastAsia"/>
                <w:color w:val="000000" w:themeColor="text1"/>
                <w:sz w:val="24"/>
              </w:rPr>
              <w:t>究</w:t>
            </w:r>
          </w:p>
          <w:p w14:paraId="1B53A6AD" w14:textId="77777777" w:rsidR="00F3376F" w:rsidRDefault="00000000">
            <w:pPr>
              <w:jc w:val="center"/>
              <w:rPr>
                <w:color w:val="000000" w:themeColor="text1"/>
                <w:sz w:val="24"/>
              </w:rPr>
            </w:pPr>
            <w:r>
              <w:rPr>
                <w:rFonts w:hint="eastAsia"/>
                <w:color w:val="000000" w:themeColor="text1"/>
                <w:sz w:val="24"/>
              </w:rPr>
              <w:t>内</w:t>
            </w:r>
          </w:p>
          <w:p w14:paraId="58B841DE" w14:textId="77777777" w:rsidR="00F3376F" w:rsidRDefault="00000000">
            <w:pPr>
              <w:jc w:val="center"/>
              <w:rPr>
                <w:color w:val="000000" w:themeColor="text1"/>
                <w:sz w:val="24"/>
              </w:rPr>
            </w:pPr>
            <w:r>
              <w:rPr>
                <w:rFonts w:hint="eastAsia"/>
                <w:color w:val="000000" w:themeColor="text1"/>
                <w:sz w:val="24"/>
              </w:rPr>
              <w:t>容</w:t>
            </w:r>
          </w:p>
          <w:p w14:paraId="3DA3B93F" w14:textId="77777777" w:rsidR="00F3376F" w:rsidRDefault="00000000">
            <w:pPr>
              <w:jc w:val="center"/>
              <w:rPr>
                <w:color w:val="000000" w:themeColor="text1"/>
                <w:sz w:val="24"/>
              </w:rPr>
            </w:pPr>
            <w:r>
              <w:rPr>
                <w:rFonts w:hint="eastAsia"/>
                <w:color w:val="000000" w:themeColor="text1"/>
                <w:sz w:val="24"/>
              </w:rPr>
              <w:t>和</w:t>
            </w:r>
          </w:p>
          <w:p w14:paraId="3035132B" w14:textId="77777777" w:rsidR="00F3376F" w:rsidRDefault="00000000">
            <w:pPr>
              <w:jc w:val="center"/>
              <w:rPr>
                <w:color w:val="000000" w:themeColor="text1"/>
                <w:sz w:val="24"/>
              </w:rPr>
            </w:pPr>
            <w:r>
              <w:rPr>
                <w:rFonts w:hint="eastAsia"/>
                <w:color w:val="000000" w:themeColor="text1"/>
                <w:sz w:val="24"/>
              </w:rPr>
              <w:t>意</w:t>
            </w:r>
          </w:p>
          <w:p w14:paraId="0916D3E4" w14:textId="77777777" w:rsidR="00F3376F" w:rsidRDefault="00000000">
            <w:pPr>
              <w:jc w:val="center"/>
              <w:rPr>
                <w:color w:val="000000" w:themeColor="text1"/>
                <w:sz w:val="24"/>
              </w:rPr>
            </w:pPr>
            <w:r>
              <w:rPr>
                <w:rFonts w:hint="eastAsia"/>
                <w:color w:val="000000" w:themeColor="text1"/>
                <w:sz w:val="24"/>
              </w:rPr>
              <w:t>义</w:t>
            </w:r>
          </w:p>
        </w:tc>
        <w:tc>
          <w:tcPr>
            <w:tcW w:w="332" w:type="pct"/>
            <w:vAlign w:val="center"/>
          </w:tcPr>
          <w:p w14:paraId="484DC82A" w14:textId="77777777" w:rsidR="00F3376F" w:rsidRDefault="00000000">
            <w:pPr>
              <w:jc w:val="center"/>
              <w:rPr>
                <w:color w:val="000000" w:themeColor="text1"/>
                <w:sz w:val="24"/>
              </w:rPr>
            </w:pPr>
            <w:r>
              <w:rPr>
                <w:rFonts w:hint="eastAsia"/>
                <w:color w:val="000000" w:themeColor="text1"/>
                <w:sz w:val="24"/>
              </w:rPr>
              <w:t>摘</w:t>
            </w:r>
          </w:p>
          <w:p w14:paraId="06CAD8E7" w14:textId="77777777" w:rsidR="00F3376F" w:rsidRDefault="00000000">
            <w:pPr>
              <w:jc w:val="center"/>
              <w:rPr>
                <w:color w:val="000000" w:themeColor="text1"/>
                <w:sz w:val="24"/>
              </w:rPr>
            </w:pPr>
            <w:r>
              <w:rPr>
                <w:rFonts w:hint="eastAsia"/>
                <w:color w:val="000000" w:themeColor="text1"/>
                <w:sz w:val="24"/>
              </w:rPr>
              <w:t>要</w:t>
            </w:r>
          </w:p>
          <w:p w14:paraId="338133A2" w14:textId="77777777" w:rsidR="00F3376F" w:rsidRDefault="00000000">
            <w:pPr>
              <w:jc w:val="center"/>
              <w:rPr>
                <w:rFonts w:ascii="方正仿宋_GBK" w:eastAsia="方正仿宋_GBK" w:hAnsi="仿宋" w:hint="eastAsia"/>
                <w:b/>
                <w:color w:val="000000" w:themeColor="text1"/>
                <w:sz w:val="24"/>
              </w:rPr>
            </w:pPr>
            <w:r>
              <w:rPr>
                <w:rFonts w:ascii="方正仿宋_GBK" w:eastAsia="方正仿宋_GBK" w:hAnsi="仿宋" w:hint="eastAsia"/>
                <w:b/>
                <w:color w:val="000000" w:themeColor="text1"/>
                <w:sz w:val="24"/>
              </w:rPr>
              <w:t>︵</w:t>
            </w:r>
          </w:p>
          <w:p w14:paraId="3CCB9CED" w14:textId="77777777" w:rsidR="00F3376F" w:rsidRDefault="00000000">
            <w:pPr>
              <w:jc w:val="center"/>
              <w:rPr>
                <w:rFonts w:ascii="方正仿宋_GBK" w:eastAsia="方正仿宋_GBK" w:hAnsi="仿宋" w:hint="eastAsia"/>
                <w:b/>
                <w:color w:val="000000" w:themeColor="text1"/>
                <w:sz w:val="24"/>
              </w:rPr>
            </w:pPr>
            <w:r>
              <w:rPr>
                <w:rFonts w:hint="eastAsia"/>
                <w:color w:val="000000" w:themeColor="text1"/>
                <w:sz w:val="24"/>
              </w:rPr>
              <w:t>限</w:t>
            </w:r>
          </w:p>
          <w:p w14:paraId="33F9159A" w14:textId="77777777" w:rsidR="00F3376F" w:rsidRDefault="00000000">
            <w:pPr>
              <w:jc w:val="center"/>
              <w:rPr>
                <w:color w:val="000000" w:themeColor="text1"/>
                <w:sz w:val="24"/>
              </w:rPr>
            </w:pPr>
            <w:r>
              <w:rPr>
                <w:rFonts w:hint="eastAsia"/>
                <w:color w:val="000000" w:themeColor="text1"/>
                <w:sz w:val="24"/>
              </w:rPr>
              <w:t>300</w:t>
            </w:r>
          </w:p>
          <w:p w14:paraId="1A2E18A8" w14:textId="77777777" w:rsidR="00F3376F" w:rsidRDefault="00000000">
            <w:pPr>
              <w:jc w:val="center"/>
              <w:rPr>
                <w:color w:val="000000" w:themeColor="text1"/>
                <w:sz w:val="24"/>
              </w:rPr>
            </w:pPr>
            <w:r>
              <w:rPr>
                <w:rFonts w:hint="eastAsia"/>
                <w:color w:val="000000" w:themeColor="text1"/>
                <w:sz w:val="24"/>
              </w:rPr>
              <w:t>字</w:t>
            </w:r>
          </w:p>
          <w:p w14:paraId="121556F4" w14:textId="77777777" w:rsidR="00F3376F" w:rsidRDefault="00000000">
            <w:pPr>
              <w:jc w:val="center"/>
              <w:rPr>
                <w:color w:val="000000" w:themeColor="text1"/>
                <w:sz w:val="24"/>
              </w:rPr>
            </w:pPr>
            <w:r>
              <w:rPr>
                <w:rFonts w:ascii="方正仿宋_GBK" w:eastAsia="方正仿宋_GBK" w:hAnsi="仿宋" w:hint="eastAsia"/>
                <w:b/>
                <w:color w:val="000000" w:themeColor="text1"/>
                <w:sz w:val="24"/>
              </w:rPr>
              <w:t>︶</w:t>
            </w:r>
          </w:p>
        </w:tc>
        <w:tc>
          <w:tcPr>
            <w:tcW w:w="4462" w:type="pct"/>
            <w:gridSpan w:val="17"/>
            <w:vAlign w:val="center"/>
          </w:tcPr>
          <w:p w14:paraId="56578CFF" w14:textId="77777777" w:rsidR="00F3376F" w:rsidRDefault="00000000">
            <w:pPr>
              <w:rPr>
                <w:color w:val="000000" w:themeColor="text1"/>
                <w:sz w:val="24"/>
              </w:rPr>
            </w:pPr>
            <w:r>
              <w:rPr>
                <w:rFonts w:ascii="Calibri" w:hAnsi="Calibri" w:cs="Calibri" w:hint="eastAsia"/>
                <w:color w:val="000000" w:themeColor="text1"/>
                <w:sz w:val="24"/>
              </w:rPr>
              <w:t xml:space="preserve">     </w:t>
            </w:r>
            <w:bookmarkStart w:id="69" w:name="OLE_LINK1"/>
            <w:r>
              <w:rPr>
                <w:rFonts w:asciiTheme="majorEastAsia" w:eastAsiaTheme="majorEastAsia" w:hAnsiTheme="majorEastAsia" w:cs="微软雅黑" w:hint="eastAsia"/>
                <w:color w:val="000000" w:themeColor="text1"/>
                <w:sz w:val="24"/>
              </w:rPr>
              <w:t>焦虑障碍是最常见的心理疾病之一，</w:t>
            </w:r>
            <w:r>
              <w:rPr>
                <w:rFonts w:asciiTheme="majorEastAsia" w:eastAsiaTheme="majorEastAsia" w:hAnsiTheme="majorEastAsia" w:cs="微软雅黑"/>
                <w:color w:val="000000" w:themeColor="text1"/>
                <w:sz w:val="24"/>
              </w:rPr>
              <w:t>现有治疗手段存在疗效不稳定、依从性差等问题。双耳节拍音乐治疗作为一种新兴的非药物干预方式，在缓解焦虑方面展现出潜力，但其神经机制尚不明确。本研究拟采用前瞻性纵向设计，招募焦虑障碍患者与健康对照，结合心理量表、脑电活动和血液生物标志物，系统评估其情绪调节相关的脑功能异常，并实施为期多周的双耳节拍干预。通过多维度数据分析，揭示其干预机制及生理效应，同时探索可预测治疗反应的关键指标。本研究有望深化对焦虑障碍病理机制的理解，验证双耳节拍干预的科学基础与临床可行性，为情绪障碍提供安全、高效的干预新策略。</w:t>
            </w:r>
            <w:bookmarkEnd w:id="69"/>
          </w:p>
          <w:p w14:paraId="2EB132C3" w14:textId="77777777" w:rsidR="00F3376F" w:rsidRDefault="00F3376F">
            <w:pPr>
              <w:rPr>
                <w:del w:id="70" w:author="Administrator" w:date="2025-07-24T08:06:00Z"/>
                <w:color w:val="000000" w:themeColor="text1"/>
                <w:sz w:val="24"/>
              </w:rPr>
            </w:pPr>
          </w:p>
          <w:p w14:paraId="7039DC4A" w14:textId="77777777" w:rsidR="00F3376F" w:rsidRDefault="00F3376F">
            <w:pPr>
              <w:rPr>
                <w:del w:id="71" w:author="Administrator" w:date="2025-07-24T08:06:00Z"/>
                <w:color w:val="000000" w:themeColor="text1"/>
                <w:sz w:val="24"/>
              </w:rPr>
            </w:pPr>
          </w:p>
          <w:p w14:paraId="3EC050A9" w14:textId="77777777" w:rsidR="00F3376F" w:rsidRDefault="00F3376F">
            <w:pPr>
              <w:rPr>
                <w:del w:id="72" w:author="Administrator" w:date="2025-07-24T08:06:00Z"/>
                <w:color w:val="000000" w:themeColor="text1"/>
                <w:sz w:val="24"/>
              </w:rPr>
            </w:pPr>
          </w:p>
          <w:p w14:paraId="17545109" w14:textId="77777777" w:rsidR="00F3376F" w:rsidRDefault="00F3376F">
            <w:pPr>
              <w:rPr>
                <w:del w:id="73" w:author="Administrator" w:date="2025-07-24T08:06:00Z"/>
                <w:color w:val="000000" w:themeColor="text1"/>
                <w:sz w:val="24"/>
              </w:rPr>
            </w:pPr>
          </w:p>
          <w:p w14:paraId="621200D8" w14:textId="77777777" w:rsidR="00F3376F" w:rsidRDefault="00F3376F">
            <w:pPr>
              <w:rPr>
                <w:del w:id="74" w:author="Administrator" w:date="2025-07-24T08:06:00Z"/>
                <w:color w:val="000000" w:themeColor="text1"/>
                <w:sz w:val="24"/>
              </w:rPr>
            </w:pPr>
          </w:p>
          <w:p w14:paraId="7D776F16" w14:textId="77777777" w:rsidR="00F3376F" w:rsidRDefault="00F3376F">
            <w:pPr>
              <w:rPr>
                <w:del w:id="75" w:author="Administrator" w:date="2025-07-24T08:06:00Z"/>
                <w:color w:val="000000" w:themeColor="text1"/>
                <w:sz w:val="24"/>
              </w:rPr>
            </w:pPr>
          </w:p>
          <w:p w14:paraId="1BE523FB" w14:textId="77777777" w:rsidR="00F3376F" w:rsidRDefault="00F3376F">
            <w:pPr>
              <w:rPr>
                <w:del w:id="76" w:author="Administrator" w:date="2025-07-24T08:06:00Z"/>
                <w:color w:val="000000" w:themeColor="text1"/>
                <w:sz w:val="24"/>
              </w:rPr>
            </w:pPr>
          </w:p>
          <w:p w14:paraId="1F3D535C" w14:textId="77777777" w:rsidR="00F3376F" w:rsidRDefault="00F3376F">
            <w:pPr>
              <w:rPr>
                <w:del w:id="77" w:author="Administrator" w:date="2025-07-24T08:06:00Z"/>
                <w:color w:val="000000" w:themeColor="text1"/>
                <w:sz w:val="24"/>
              </w:rPr>
            </w:pPr>
          </w:p>
          <w:p w14:paraId="0F26A607" w14:textId="77777777" w:rsidR="00F3376F" w:rsidRDefault="00F3376F">
            <w:pPr>
              <w:rPr>
                <w:del w:id="78" w:author="Administrator" w:date="2025-07-24T08:06:00Z"/>
                <w:color w:val="000000" w:themeColor="text1"/>
                <w:sz w:val="24"/>
              </w:rPr>
            </w:pPr>
          </w:p>
          <w:p w14:paraId="6F244CEB" w14:textId="77777777" w:rsidR="00F3376F" w:rsidRDefault="00F3376F">
            <w:pPr>
              <w:rPr>
                <w:del w:id="79" w:author="Administrator" w:date="2025-07-24T08:06:00Z"/>
                <w:color w:val="000000" w:themeColor="text1"/>
                <w:sz w:val="24"/>
              </w:rPr>
            </w:pPr>
          </w:p>
          <w:p w14:paraId="5A893C14" w14:textId="77777777" w:rsidR="00F3376F" w:rsidRDefault="00F3376F">
            <w:pPr>
              <w:rPr>
                <w:del w:id="80" w:author="Administrator" w:date="2025-07-24T08:06:00Z"/>
                <w:color w:val="000000" w:themeColor="text1"/>
                <w:sz w:val="24"/>
              </w:rPr>
            </w:pPr>
          </w:p>
          <w:p w14:paraId="64ECDEF5" w14:textId="77777777" w:rsidR="00F3376F" w:rsidRDefault="00F3376F">
            <w:pPr>
              <w:rPr>
                <w:del w:id="81" w:author="Administrator" w:date="2025-07-24T08:06:00Z"/>
                <w:color w:val="000000" w:themeColor="text1"/>
                <w:sz w:val="24"/>
              </w:rPr>
            </w:pPr>
          </w:p>
          <w:p w14:paraId="0AFC398B" w14:textId="77777777" w:rsidR="00F3376F" w:rsidRDefault="00F3376F">
            <w:pPr>
              <w:rPr>
                <w:del w:id="82" w:author="Administrator" w:date="2025-07-24T08:06:00Z"/>
                <w:color w:val="000000" w:themeColor="text1"/>
                <w:sz w:val="24"/>
              </w:rPr>
            </w:pPr>
          </w:p>
          <w:p w14:paraId="0F385B23" w14:textId="77777777" w:rsidR="00F3376F" w:rsidRDefault="00F3376F">
            <w:pPr>
              <w:rPr>
                <w:del w:id="83" w:author="Administrator" w:date="2025-07-24T08:06:00Z"/>
                <w:color w:val="000000" w:themeColor="text1"/>
                <w:sz w:val="24"/>
              </w:rPr>
            </w:pPr>
          </w:p>
          <w:p w14:paraId="0C9CE5BE" w14:textId="77777777" w:rsidR="00F3376F" w:rsidRDefault="00F3376F">
            <w:pPr>
              <w:rPr>
                <w:del w:id="84" w:author="Administrator" w:date="2025-07-24T08:06:00Z"/>
                <w:color w:val="000000" w:themeColor="text1"/>
                <w:sz w:val="24"/>
              </w:rPr>
            </w:pPr>
          </w:p>
          <w:p w14:paraId="0CBE241D" w14:textId="77777777" w:rsidR="00F3376F" w:rsidRDefault="00F3376F">
            <w:pPr>
              <w:rPr>
                <w:del w:id="85" w:author="Administrator" w:date="2025-07-24T08:06:00Z"/>
                <w:color w:val="000000" w:themeColor="text1"/>
                <w:sz w:val="24"/>
              </w:rPr>
            </w:pPr>
          </w:p>
          <w:p w14:paraId="19FC8954" w14:textId="77777777" w:rsidR="00F3376F" w:rsidRDefault="00F3376F">
            <w:pPr>
              <w:rPr>
                <w:del w:id="86" w:author="Administrator" w:date="2025-07-24T08:06:00Z"/>
                <w:color w:val="000000" w:themeColor="text1"/>
                <w:sz w:val="24"/>
              </w:rPr>
            </w:pPr>
          </w:p>
          <w:p w14:paraId="4A3DECE9" w14:textId="77777777" w:rsidR="00F3376F" w:rsidRDefault="00F3376F">
            <w:pPr>
              <w:rPr>
                <w:del w:id="87" w:author="Administrator" w:date="2025-07-24T08:06:00Z"/>
                <w:color w:val="000000" w:themeColor="text1"/>
                <w:sz w:val="24"/>
              </w:rPr>
            </w:pPr>
          </w:p>
          <w:p w14:paraId="0F3EAEC5" w14:textId="77777777" w:rsidR="00F3376F" w:rsidRDefault="00F3376F">
            <w:pPr>
              <w:rPr>
                <w:del w:id="88" w:author="Administrator" w:date="2025-07-24T08:06:00Z"/>
                <w:color w:val="000000" w:themeColor="text1"/>
                <w:sz w:val="24"/>
              </w:rPr>
            </w:pPr>
          </w:p>
          <w:p w14:paraId="3293F557" w14:textId="77777777" w:rsidR="00F3376F" w:rsidRDefault="00F3376F">
            <w:pPr>
              <w:rPr>
                <w:del w:id="89" w:author="Administrator" w:date="2025-07-24T08:06:00Z"/>
                <w:color w:val="000000" w:themeColor="text1"/>
                <w:sz w:val="24"/>
              </w:rPr>
            </w:pPr>
          </w:p>
          <w:p w14:paraId="31B8FEE7" w14:textId="77777777" w:rsidR="00F3376F" w:rsidRDefault="00F3376F">
            <w:pPr>
              <w:rPr>
                <w:del w:id="90" w:author="Administrator" w:date="2025-07-24T08:06:00Z"/>
                <w:color w:val="000000" w:themeColor="text1"/>
                <w:sz w:val="24"/>
              </w:rPr>
            </w:pPr>
          </w:p>
          <w:p w14:paraId="77DBDA16" w14:textId="77777777" w:rsidR="00F3376F" w:rsidRDefault="00F3376F">
            <w:pPr>
              <w:rPr>
                <w:del w:id="91" w:author="Administrator" w:date="2025-07-24T08:06:00Z"/>
                <w:color w:val="000000" w:themeColor="text1"/>
                <w:sz w:val="24"/>
              </w:rPr>
            </w:pPr>
          </w:p>
          <w:p w14:paraId="05E2F751" w14:textId="77777777" w:rsidR="00F3376F" w:rsidRDefault="00F3376F">
            <w:pPr>
              <w:rPr>
                <w:del w:id="92" w:author="Administrator" w:date="2025-07-24T08:06:00Z"/>
                <w:color w:val="000000" w:themeColor="text1"/>
                <w:sz w:val="24"/>
              </w:rPr>
            </w:pPr>
          </w:p>
          <w:p w14:paraId="5B10BC39" w14:textId="77777777" w:rsidR="00F3376F" w:rsidRDefault="00F3376F">
            <w:pPr>
              <w:spacing w:line="400" w:lineRule="exact"/>
              <w:rPr>
                <w:color w:val="000000" w:themeColor="text1"/>
                <w:sz w:val="24"/>
              </w:rPr>
            </w:pPr>
          </w:p>
        </w:tc>
      </w:tr>
    </w:tbl>
    <w:p w14:paraId="5AB20D8F" w14:textId="77777777" w:rsidR="00F3376F" w:rsidRDefault="00000000">
      <w:pPr>
        <w:rPr>
          <w:rFonts w:eastAsia="黑体"/>
          <w:color w:val="000000" w:themeColor="text1"/>
          <w:szCs w:val="34"/>
        </w:rPr>
      </w:pPr>
      <w:r>
        <w:rPr>
          <w:rFonts w:eastAsia="黑体" w:hint="eastAsia"/>
          <w:color w:val="000000" w:themeColor="text1"/>
          <w:szCs w:val="34"/>
        </w:rPr>
        <w:br w:type="page"/>
      </w:r>
    </w:p>
    <w:p w14:paraId="4E5025FE" w14:textId="77777777" w:rsidR="00F3376F" w:rsidRDefault="00000000">
      <w:pPr>
        <w:adjustRightInd w:val="0"/>
        <w:snapToGrid w:val="0"/>
        <w:ind w:firstLineChars="200" w:firstLine="624"/>
        <w:rPr>
          <w:rFonts w:eastAsia="黑体"/>
          <w:color w:val="000000" w:themeColor="text1"/>
          <w:szCs w:val="34"/>
        </w:rPr>
      </w:pPr>
      <w:r>
        <w:rPr>
          <w:rFonts w:eastAsia="黑体" w:hint="eastAsia"/>
          <w:color w:val="000000" w:themeColor="text1"/>
          <w:szCs w:val="34"/>
        </w:rPr>
        <w:lastRenderedPageBreak/>
        <w:t>二、立项依据</w:t>
      </w:r>
    </w:p>
    <w:p w14:paraId="02818405" w14:textId="77777777" w:rsidR="00F3376F" w:rsidRDefault="00000000">
      <w:pPr>
        <w:adjustRightInd w:val="0"/>
        <w:snapToGrid w:val="0"/>
        <w:ind w:firstLineChars="200"/>
        <w:rPr>
          <w:rFonts w:ascii="方正仿宋_GBK" w:eastAsia="方正仿宋_GBK"/>
          <w:color w:val="000000" w:themeColor="text1"/>
          <w:sz w:val="24"/>
        </w:rPr>
      </w:pPr>
      <w:r>
        <w:rPr>
          <w:rFonts w:ascii="方正仿宋_GBK" w:eastAsia="方正仿宋_GBK" w:hint="eastAsia"/>
          <w:color w:val="000000" w:themeColor="text1"/>
          <w:sz w:val="24"/>
        </w:rPr>
        <w:t xml:space="preserve">（包括项目的研究意义、国内外研究现状分析，并附主要参考文献及出处） </w:t>
      </w:r>
    </w:p>
    <w:tbl>
      <w:tblPr>
        <w:tblW w:w="884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4A0" w:firstRow="1" w:lastRow="0" w:firstColumn="1" w:lastColumn="0" w:noHBand="0" w:noVBand="1"/>
      </w:tblPr>
      <w:tblGrid>
        <w:gridCol w:w="8845"/>
      </w:tblGrid>
      <w:tr w:rsidR="00F3376F" w14:paraId="30827F09" w14:textId="77777777">
        <w:trPr>
          <w:jc w:val="center"/>
        </w:trPr>
        <w:tc>
          <w:tcPr>
            <w:tcW w:w="7957" w:type="dxa"/>
          </w:tcPr>
          <w:p w14:paraId="659A6A40" w14:textId="77777777" w:rsidR="00F3376F" w:rsidRPr="00F3376F" w:rsidRDefault="00000000">
            <w:pPr>
              <w:tabs>
                <w:tab w:val="left" w:pos="480"/>
                <w:tab w:val="left" w:pos="1560"/>
              </w:tabs>
              <w:spacing w:line="320" w:lineRule="exact"/>
              <w:ind w:leftChars="27" w:left="84" w:right="57" w:firstLine="480"/>
              <w:rPr>
                <w:rFonts w:asciiTheme="majorEastAsia" w:eastAsiaTheme="majorEastAsia" w:hAnsiTheme="majorEastAsia" w:hint="eastAsia"/>
                <w:b/>
                <w:bCs/>
                <w:color w:val="000000" w:themeColor="text1"/>
                <w:sz w:val="24"/>
                <w:rPrChange w:id="93" w:author="Administrator" w:date="2025-07-24T08:13:00Z">
                  <w:rPr>
                    <w:rFonts w:asciiTheme="majorEastAsia" w:eastAsiaTheme="majorEastAsia" w:hAnsiTheme="majorEastAsia" w:hint="eastAsia"/>
                    <w:color w:val="000000" w:themeColor="text1"/>
                    <w:sz w:val="24"/>
                  </w:rPr>
                </w:rPrChange>
              </w:rPr>
            </w:pPr>
            <w:r>
              <w:rPr>
                <w:rFonts w:asciiTheme="majorEastAsia" w:eastAsiaTheme="majorEastAsia" w:hAnsiTheme="majorEastAsia" w:hint="eastAsia"/>
                <w:b/>
                <w:bCs/>
                <w:color w:val="000000" w:themeColor="text1"/>
                <w:sz w:val="24"/>
                <w:rPrChange w:id="94" w:author="Administrator" w:date="2025-07-24T08:13:00Z">
                  <w:rPr>
                    <w:rFonts w:asciiTheme="majorEastAsia" w:eastAsiaTheme="majorEastAsia" w:hAnsiTheme="majorEastAsia" w:hint="eastAsia"/>
                    <w:color w:val="000000" w:themeColor="text1"/>
                    <w:sz w:val="24"/>
                  </w:rPr>
                </w:rPrChange>
              </w:rPr>
              <w:t>1.1</w:t>
            </w:r>
            <w:r>
              <w:rPr>
                <w:rFonts w:asciiTheme="majorEastAsia" w:eastAsiaTheme="majorEastAsia" w:hAnsiTheme="majorEastAsia" w:cs="宋体" w:hint="eastAsia"/>
                <w:b/>
                <w:bCs/>
                <w:color w:val="000000" w:themeColor="text1"/>
                <w:sz w:val="24"/>
                <w:rPrChange w:id="95" w:author="Administrator" w:date="2025-07-24T08:13:00Z">
                  <w:rPr>
                    <w:rFonts w:asciiTheme="majorEastAsia" w:eastAsiaTheme="majorEastAsia" w:hAnsiTheme="majorEastAsia" w:cs="宋体" w:hint="eastAsia"/>
                    <w:color w:val="000000" w:themeColor="text1"/>
                    <w:sz w:val="24"/>
                  </w:rPr>
                </w:rPrChange>
              </w:rPr>
              <w:t>焦虑障碍是</w:t>
            </w:r>
            <w:r>
              <w:rPr>
                <w:rFonts w:asciiTheme="majorEastAsia" w:eastAsiaTheme="majorEastAsia" w:hAnsiTheme="majorEastAsia" w:cs="___WRD_EMBED_SUB_47" w:hint="eastAsia"/>
                <w:b/>
                <w:bCs/>
                <w:color w:val="000000" w:themeColor="text1"/>
                <w:sz w:val="24"/>
                <w:rPrChange w:id="96" w:author="Administrator" w:date="2025-07-24T08:13:00Z">
                  <w:rPr>
                    <w:rFonts w:asciiTheme="majorEastAsia" w:eastAsiaTheme="majorEastAsia" w:hAnsiTheme="majorEastAsia" w:cs="___WRD_EMBED_SUB_47" w:hint="eastAsia"/>
                    <w:color w:val="000000" w:themeColor="text1"/>
                    <w:sz w:val="24"/>
                  </w:rPr>
                </w:rPrChange>
              </w:rPr>
              <w:t>一类存在情</w:t>
            </w:r>
            <w:r>
              <w:rPr>
                <w:rFonts w:asciiTheme="majorEastAsia" w:eastAsiaTheme="majorEastAsia" w:hAnsiTheme="majorEastAsia" w:cs="宋体" w:hint="eastAsia"/>
                <w:b/>
                <w:bCs/>
                <w:color w:val="000000" w:themeColor="text1"/>
                <w:sz w:val="24"/>
                <w:rPrChange w:id="97" w:author="Administrator" w:date="2025-07-24T08:13:00Z">
                  <w:rPr>
                    <w:rFonts w:asciiTheme="majorEastAsia" w:eastAsiaTheme="majorEastAsia" w:hAnsiTheme="majorEastAsia" w:cs="宋体" w:hint="eastAsia"/>
                    <w:color w:val="000000" w:themeColor="text1"/>
                    <w:sz w:val="24"/>
                  </w:rPr>
                </w:rPrChange>
              </w:rPr>
              <w:t>绪调节异常</w:t>
            </w:r>
            <w:r>
              <w:rPr>
                <w:rFonts w:asciiTheme="majorEastAsia" w:eastAsiaTheme="majorEastAsia" w:hAnsiTheme="majorEastAsia" w:cs="___WRD_EMBED_SUB_47" w:hint="eastAsia"/>
                <w:b/>
                <w:bCs/>
                <w:color w:val="000000" w:themeColor="text1"/>
                <w:sz w:val="24"/>
                <w:rPrChange w:id="98" w:author="Administrator" w:date="2025-07-24T08:13:00Z">
                  <w:rPr>
                    <w:rFonts w:asciiTheme="majorEastAsia" w:eastAsiaTheme="majorEastAsia" w:hAnsiTheme="majorEastAsia" w:cs="___WRD_EMBED_SUB_47" w:hint="eastAsia"/>
                    <w:color w:val="000000" w:themeColor="text1"/>
                    <w:sz w:val="24"/>
                  </w:rPr>
                </w:rPrChange>
              </w:rPr>
              <w:t>的</w:t>
            </w:r>
            <w:r>
              <w:rPr>
                <w:rFonts w:asciiTheme="majorEastAsia" w:eastAsiaTheme="majorEastAsia" w:hAnsiTheme="majorEastAsia" w:cs="宋体" w:hint="eastAsia"/>
                <w:b/>
                <w:bCs/>
                <w:color w:val="000000" w:themeColor="text1"/>
                <w:sz w:val="24"/>
                <w:rPrChange w:id="99" w:author="Administrator" w:date="2025-07-24T08:13:00Z">
                  <w:rPr>
                    <w:rFonts w:asciiTheme="majorEastAsia" w:eastAsiaTheme="majorEastAsia" w:hAnsiTheme="majorEastAsia" w:cs="宋体" w:hint="eastAsia"/>
                    <w:color w:val="000000" w:themeColor="text1"/>
                    <w:sz w:val="24"/>
                  </w:rPr>
                </w:rPrChange>
              </w:rPr>
              <w:t>精神障碍</w:t>
            </w:r>
          </w:p>
          <w:p w14:paraId="6FEB07B1" w14:textId="77777777" w:rsidR="00F3376F" w:rsidRDefault="00000000">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Pr>
                <w:rFonts w:asciiTheme="majorEastAsia" w:eastAsiaTheme="majorEastAsia" w:hAnsiTheme="majorEastAsia" w:cs="宋体" w:hint="eastAsia"/>
                <w:color w:val="000000" w:themeColor="text1"/>
                <w:sz w:val="24"/>
              </w:rPr>
              <w:t>焦虑障碍</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olor w:val="000000" w:themeColor="text1"/>
                <w:sz w:val="24"/>
              </w:rPr>
              <w:t>anxiety disorder, AD</w:t>
            </w:r>
            <w:r>
              <w:rPr>
                <w:rFonts w:asciiTheme="majorEastAsia" w:eastAsiaTheme="majorEastAsia" w:hAnsiTheme="majorEastAsia" w:hint="eastAsia"/>
                <w:color w:val="000000" w:themeColor="text1"/>
                <w:sz w:val="24"/>
              </w:rPr>
              <w:t>）</w:t>
            </w:r>
            <w:r>
              <w:rPr>
                <w:rFonts w:asciiTheme="majorEastAsia" w:eastAsiaTheme="majorEastAsia" w:hAnsiTheme="majorEastAsia" w:cs="宋体" w:hint="eastAsia"/>
                <w:color w:val="000000" w:themeColor="text1"/>
                <w:sz w:val="24"/>
              </w:rPr>
              <w:t>是</w:t>
            </w:r>
            <w:r>
              <w:rPr>
                <w:rFonts w:asciiTheme="majorEastAsia" w:eastAsiaTheme="majorEastAsia" w:hAnsiTheme="majorEastAsia" w:cs="___WRD_EMBED_SUB_47" w:hint="eastAsia"/>
                <w:color w:val="000000" w:themeColor="text1"/>
                <w:sz w:val="24"/>
              </w:rPr>
              <w:t>一组以过分</w:t>
            </w:r>
            <w:r>
              <w:rPr>
                <w:rFonts w:asciiTheme="majorEastAsia" w:eastAsiaTheme="majorEastAsia" w:hAnsiTheme="majorEastAsia" w:cs="宋体" w:hint="eastAsia"/>
                <w:color w:val="000000" w:themeColor="text1"/>
                <w:sz w:val="24"/>
              </w:rPr>
              <w:t>恐惧</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忧虑</w:t>
            </w:r>
            <w:r>
              <w:rPr>
                <w:rFonts w:asciiTheme="majorEastAsia" w:eastAsiaTheme="majorEastAsia" w:hAnsiTheme="majorEastAsia" w:cs="___WRD_EMBED_SUB_47" w:hint="eastAsia"/>
                <w:color w:val="000000" w:themeColor="text1"/>
                <w:sz w:val="24"/>
              </w:rPr>
              <w:t>及相关行为</w:t>
            </w:r>
            <w:r>
              <w:rPr>
                <w:rFonts w:asciiTheme="majorEastAsia" w:eastAsiaTheme="majorEastAsia" w:hAnsiTheme="majorEastAsia" w:cs="宋体" w:hint="eastAsia"/>
                <w:color w:val="000000" w:themeColor="text1"/>
                <w:sz w:val="24"/>
              </w:rPr>
              <w:t>异常</w:t>
            </w:r>
            <w:r>
              <w:rPr>
                <w:rFonts w:asciiTheme="majorEastAsia" w:eastAsiaTheme="majorEastAsia" w:hAnsiTheme="majorEastAsia" w:cs="___WRD_EMBED_SUB_47" w:hint="eastAsia"/>
                <w:color w:val="000000" w:themeColor="text1"/>
                <w:sz w:val="24"/>
              </w:rPr>
              <w:t>为主要表现的</w:t>
            </w:r>
            <w:r>
              <w:rPr>
                <w:rFonts w:asciiTheme="majorEastAsia" w:eastAsiaTheme="majorEastAsia" w:hAnsiTheme="majorEastAsia" w:cs="宋体" w:hint="eastAsia"/>
                <w:color w:val="000000" w:themeColor="text1"/>
                <w:sz w:val="24"/>
              </w:rPr>
              <w:t>精神障碍</w:t>
            </w:r>
            <w:r>
              <w:rPr>
                <w:rFonts w:asciiTheme="majorEastAsia" w:eastAsiaTheme="majorEastAsia" w:hAnsiTheme="majorEastAsia" w:cs="___WRD_EMBED_SUB_47" w:hint="eastAsia"/>
                <w:color w:val="000000" w:themeColor="text1"/>
                <w:sz w:val="24"/>
              </w:rPr>
              <w:t>，对</w:t>
            </w:r>
            <w:r>
              <w:rPr>
                <w:rFonts w:asciiTheme="majorEastAsia" w:eastAsiaTheme="majorEastAsia" w:hAnsiTheme="majorEastAsia" w:cs="宋体" w:hint="eastAsia"/>
                <w:color w:val="000000" w:themeColor="text1"/>
                <w:sz w:val="24"/>
              </w:rPr>
              <w:t>患</w:t>
            </w:r>
            <w:r>
              <w:rPr>
                <w:rFonts w:asciiTheme="majorEastAsia" w:eastAsiaTheme="majorEastAsia" w:hAnsiTheme="majorEastAsia" w:cs="___WRD_EMBED_SUB_47" w:hint="eastAsia"/>
                <w:color w:val="000000" w:themeColor="text1"/>
                <w:sz w:val="24"/>
              </w:rPr>
              <w:t>者的社会</w:t>
            </w:r>
            <w:r>
              <w:rPr>
                <w:rFonts w:asciiTheme="majorEastAsia" w:eastAsiaTheme="majorEastAsia" w:hAnsiTheme="majorEastAsia" w:cs="宋体" w:hint="eastAsia"/>
                <w:color w:val="000000" w:themeColor="text1"/>
                <w:sz w:val="24"/>
              </w:rPr>
              <w:t>功</w:t>
            </w:r>
            <w:r>
              <w:rPr>
                <w:rFonts w:asciiTheme="majorEastAsia" w:eastAsiaTheme="majorEastAsia" w:hAnsiTheme="majorEastAsia" w:cs="___WRD_EMBED_SUB_47" w:hint="eastAsia"/>
                <w:color w:val="000000" w:themeColor="text1"/>
                <w:sz w:val="24"/>
              </w:rPr>
              <w:t>能和生</w:t>
            </w:r>
            <w:r>
              <w:rPr>
                <w:rFonts w:asciiTheme="majorEastAsia" w:eastAsiaTheme="majorEastAsia" w:hAnsiTheme="majorEastAsia" w:cs="宋体" w:hint="eastAsia"/>
                <w:color w:val="000000" w:themeColor="text1"/>
                <w:sz w:val="24"/>
              </w:rPr>
              <w:t>活质量造</w:t>
            </w:r>
            <w:r>
              <w:rPr>
                <w:rFonts w:asciiTheme="majorEastAsia" w:eastAsiaTheme="majorEastAsia" w:hAnsiTheme="majorEastAsia" w:cs="___WRD_EMBED_SUB_47" w:hint="eastAsia"/>
                <w:color w:val="000000" w:themeColor="text1"/>
                <w:sz w:val="24"/>
              </w:rPr>
              <w:t>成</w:t>
            </w:r>
            <w:r>
              <w:rPr>
                <w:rFonts w:asciiTheme="majorEastAsia" w:eastAsiaTheme="majorEastAsia" w:hAnsiTheme="majorEastAsia" w:cs="宋体" w:hint="eastAsia"/>
                <w:color w:val="000000" w:themeColor="text1"/>
                <w:sz w:val="24"/>
              </w:rPr>
              <w:t>巨</w:t>
            </w:r>
            <w:r>
              <w:rPr>
                <w:rFonts w:asciiTheme="majorEastAsia" w:eastAsiaTheme="majorEastAsia" w:hAnsiTheme="majorEastAsia" w:cs="___WRD_EMBED_SUB_47" w:hint="eastAsia"/>
                <w:color w:val="000000" w:themeColor="text1"/>
                <w:sz w:val="24"/>
              </w:rPr>
              <w:t>大影响，同时给家</w:t>
            </w:r>
            <w:r>
              <w:rPr>
                <w:rFonts w:asciiTheme="majorEastAsia" w:eastAsiaTheme="majorEastAsia" w:hAnsiTheme="majorEastAsia" w:cs="宋体" w:hint="eastAsia"/>
                <w:color w:val="000000" w:themeColor="text1"/>
                <w:sz w:val="24"/>
              </w:rPr>
              <w:t>庭</w:t>
            </w:r>
            <w:r>
              <w:rPr>
                <w:rFonts w:asciiTheme="majorEastAsia" w:eastAsiaTheme="majorEastAsia" w:hAnsiTheme="majorEastAsia" w:cs="___WRD_EMBED_SUB_47" w:hint="eastAsia"/>
                <w:color w:val="000000" w:themeColor="text1"/>
                <w:sz w:val="24"/>
              </w:rPr>
              <w:t>和社会</w:t>
            </w:r>
            <w:r>
              <w:rPr>
                <w:rFonts w:asciiTheme="majorEastAsia" w:eastAsiaTheme="majorEastAsia" w:hAnsiTheme="majorEastAsia" w:cs="宋体" w:hint="eastAsia"/>
                <w:color w:val="000000" w:themeColor="text1"/>
                <w:sz w:val="24"/>
              </w:rPr>
              <w:t>带</w:t>
            </w:r>
            <w:r>
              <w:rPr>
                <w:rFonts w:asciiTheme="majorEastAsia" w:eastAsiaTheme="majorEastAsia" w:hAnsiTheme="majorEastAsia" w:cs="___WRD_EMBED_SUB_47" w:hint="eastAsia"/>
                <w:color w:val="000000" w:themeColor="text1"/>
                <w:sz w:val="24"/>
              </w:rPr>
              <w:t>来</w:t>
            </w:r>
            <w:r>
              <w:rPr>
                <w:rFonts w:asciiTheme="majorEastAsia" w:eastAsiaTheme="majorEastAsia" w:hAnsiTheme="majorEastAsia" w:cs="宋体" w:hint="eastAsia"/>
                <w:color w:val="000000" w:themeColor="text1"/>
                <w:sz w:val="24"/>
              </w:rPr>
              <w:t>沉</w:t>
            </w:r>
            <w:r>
              <w:rPr>
                <w:rFonts w:asciiTheme="majorEastAsia" w:eastAsiaTheme="majorEastAsia" w:hAnsiTheme="majorEastAsia" w:cs="___WRD_EMBED_SUB_47" w:hint="eastAsia"/>
                <w:color w:val="000000" w:themeColor="text1"/>
                <w:sz w:val="24"/>
              </w:rPr>
              <w:t>重负担。</w:t>
            </w:r>
            <w:r>
              <w:rPr>
                <w:rFonts w:asciiTheme="majorEastAsia" w:eastAsiaTheme="majorEastAsia" w:hAnsiTheme="majorEastAsia" w:cs="宋体" w:hint="eastAsia"/>
                <w:color w:val="000000" w:themeColor="text1"/>
                <w:sz w:val="24"/>
              </w:rPr>
              <w:t>根据</w:t>
            </w:r>
            <w:r>
              <w:rPr>
                <w:rFonts w:asciiTheme="majorEastAsia" w:eastAsiaTheme="majorEastAsia" w:hAnsiTheme="majorEastAsia" w:hint="eastAsia"/>
                <w:color w:val="000000" w:themeColor="text1"/>
                <w:sz w:val="24"/>
              </w:rPr>
              <w:t>Lancet Psychiatry期刊报</w:t>
            </w:r>
            <w:r>
              <w:rPr>
                <w:rFonts w:asciiTheme="majorEastAsia" w:eastAsiaTheme="majorEastAsia" w:hAnsiTheme="majorEastAsia" w:cs="宋体" w:hint="eastAsia"/>
                <w:color w:val="000000" w:themeColor="text1"/>
                <w:sz w:val="24"/>
              </w:rPr>
              <w:t>道</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我</w:t>
            </w:r>
            <w:r>
              <w:rPr>
                <w:rFonts w:asciiTheme="majorEastAsia" w:eastAsiaTheme="majorEastAsia" w:hAnsiTheme="majorEastAsia" w:cs="___WRD_EMBED_SUB_47" w:hint="eastAsia"/>
                <w:color w:val="000000" w:themeColor="text1"/>
                <w:sz w:val="24"/>
              </w:rPr>
              <w:t>国</w:t>
            </w:r>
            <w:r>
              <w:rPr>
                <w:rFonts w:asciiTheme="majorEastAsia" w:eastAsiaTheme="majorEastAsia" w:hAnsiTheme="majorEastAsia" w:cs="宋体" w:hint="eastAsia"/>
                <w:color w:val="000000" w:themeColor="text1"/>
                <w:sz w:val="24"/>
              </w:rPr>
              <w:t>焦虑障碍</w:t>
            </w:r>
            <w:r>
              <w:rPr>
                <w:rFonts w:asciiTheme="majorEastAsia" w:eastAsiaTheme="majorEastAsia" w:hAnsiTheme="majorEastAsia" w:cs="___WRD_EMBED_SUB_47" w:hint="eastAsia"/>
                <w:color w:val="000000" w:themeColor="text1"/>
                <w:sz w:val="24"/>
              </w:rPr>
              <w:t>的年</w:t>
            </w:r>
            <w:r>
              <w:rPr>
                <w:rFonts w:asciiTheme="majorEastAsia" w:eastAsiaTheme="majorEastAsia" w:hAnsiTheme="majorEastAsia" w:cs="宋体" w:hint="eastAsia"/>
                <w:color w:val="000000" w:themeColor="text1"/>
                <w:sz w:val="24"/>
              </w:rPr>
              <w:t>患病率</w:t>
            </w:r>
            <w:r>
              <w:rPr>
                <w:rFonts w:asciiTheme="majorEastAsia" w:eastAsiaTheme="majorEastAsia" w:hAnsiTheme="majorEastAsia" w:cs="___WRD_EMBED_SUB_47" w:hint="eastAsia"/>
                <w:color w:val="000000" w:themeColor="text1"/>
                <w:sz w:val="24"/>
              </w:rPr>
              <w:t>为</w:t>
            </w:r>
            <w:r>
              <w:rPr>
                <w:rFonts w:asciiTheme="majorEastAsia" w:eastAsiaTheme="majorEastAsia" w:hAnsiTheme="majorEastAsia" w:hint="eastAsia"/>
                <w:color w:val="000000" w:themeColor="text1"/>
                <w:sz w:val="24"/>
              </w:rPr>
              <w:t>4.98%，</w:t>
            </w:r>
            <w:r>
              <w:rPr>
                <w:rFonts w:asciiTheme="majorEastAsia" w:eastAsiaTheme="majorEastAsia" w:hAnsiTheme="majorEastAsia" w:cs="宋体" w:hint="eastAsia"/>
                <w:color w:val="000000" w:themeColor="text1"/>
                <w:sz w:val="24"/>
              </w:rPr>
              <w:t>终</w:t>
            </w:r>
            <w:r>
              <w:rPr>
                <w:rFonts w:asciiTheme="majorEastAsia" w:eastAsiaTheme="majorEastAsia" w:hAnsiTheme="majorEastAsia" w:cs="___WRD_EMBED_SUB_47" w:hint="eastAsia"/>
                <w:color w:val="000000" w:themeColor="text1"/>
                <w:sz w:val="24"/>
              </w:rPr>
              <w:t>生</w:t>
            </w:r>
            <w:r>
              <w:rPr>
                <w:rFonts w:asciiTheme="majorEastAsia" w:eastAsiaTheme="majorEastAsia" w:hAnsiTheme="majorEastAsia" w:cs="宋体" w:hint="eastAsia"/>
                <w:color w:val="000000" w:themeColor="text1"/>
                <w:sz w:val="24"/>
              </w:rPr>
              <w:t>患病率达</w:t>
            </w:r>
            <w:r>
              <w:rPr>
                <w:rFonts w:asciiTheme="majorEastAsia" w:eastAsiaTheme="majorEastAsia" w:hAnsiTheme="majorEastAsia" w:cs="___WRD_EMBED_SUB_47" w:hint="eastAsia"/>
                <w:color w:val="000000" w:themeColor="text1"/>
                <w:sz w:val="24"/>
              </w:rPr>
              <w:t>到</w:t>
            </w:r>
            <w:r>
              <w:rPr>
                <w:rFonts w:asciiTheme="majorEastAsia" w:eastAsiaTheme="majorEastAsia" w:hAnsiTheme="majorEastAsia" w:hint="eastAsia"/>
                <w:color w:val="000000" w:themeColor="text1"/>
                <w:sz w:val="24"/>
              </w:rPr>
              <w:t>7.57%，在所有</w:t>
            </w:r>
            <w:r>
              <w:rPr>
                <w:rFonts w:asciiTheme="majorEastAsia" w:eastAsiaTheme="majorEastAsia" w:hAnsiTheme="majorEastAsia" w:cs="宋体" w:hint="eastAsia"/>
                <w:color w:val="000000" w:themeColor="text1"/>
                <w:sz w:val="24"/>
              </w:rPr>
              <w:t>精神疾病</w:t>
            </w:r>
            <w:r>
              <w:rPr>
                <w:rFonts w:asciiTheme="majorEastAsia" w:eastAsiaTheme="majorEastAsia" w:hAnsiTheme="majorEastAsia" w:cs="___WRD_EMBED_SUB_47" w:hint="eastAsia"/>
                <w:color w:val="000000" w:themeColor="text1"/>
                <w:sz w:val="24"/>
              </w:rPr>
              <w:t>中</w:t>
            </w:r>
            <w:r>
              <w:rPr>
                <w:rFonts w:asciiTheme="majorEastAsia" w:eastAsiaTheme="majorEastAsia" w:hAnsiTheme="majorEastAsia" w:cs="宋体" w:hint="eastAsia"/>
                <w:color w:val="000000" w:themeColor="text1"/>
                <w:sz w:val="24"/>
              </w:rPr>
              <w:t>居</w:t>
            </w:r>
            <w:r>
              <w:rPr>
                <w:rFonts w:asciiTheme="majorEastAsia" w:eastAsiaTheme="majorEastAsia" w:hAnsiTheme="majorEastAsia" w:cs="___WRD_EMBED_SUB_47" w:hint="eastAsia"/>
                <w:color w:val="000000" w:themeColor="text1"/>
                <w:sz w:val="24"/>
              </w:rPr>
              <w:t>首位</w:t>
            </w:r>
            <w:r>
              <w:rPr>
                <w:rFonts w:asciiTheme="majorEastAsia" w:eastAsiaTheme="majorEastAsia" w:hAnsiTheme="majorEastAsia" w:hint="eastAsia"/>
                <w:color w:val="000000" w:themeColor="text1"/>
                <w:sz w:val="24"/>
              </w:rPr>
              <w:t>[1]。</w:t>
            </w:r>
            <w:r>
              <w:rPr>
                <w:rFonts w:asciiTheme="majorEastAsia" w:eastAsiaTheme="majorEastAsia" w:hAnsiTheme="majorEastAsia" w:cs="宋体" w:hint="eastAsia"/>
                <w:color w:val="000000" w:themeColor="text1"/>
                <w:sz w:val="24"/>
              </w:rPr>
              <w:t>最</w:t>
            </w:r>
            <w:r>
              <w:rPr>
                <w:rFonts w:asciiTheme="majorEastAsia" w:eastAsiaTheme="majorEastAsia" w:hAnsiTheme="majorEastAsia" w:cs="___WRD_EMBED_SUB_47" w:hint="eastAsia"/>
                <w:color w:val="000000" w:themeColor="text1"/>
                <w:sz w:val="24"/>
              </w:rPr>
              <w:t>新研究</w:t>
            </w:r>
            <w:r>
              <w:rPr>
                <w:rFonts w:asciiTheme="majorEastAsia" w:eastAsiaTheme="majorEastAsia" w:hAnsiTheme="majorEastAsia" w:cs="宋体" w:hint="eastAsia"/>
                <w:color w:val="000000" w:themeColor="text1"/>
                <w:sz w:val="24"/>
              </w:rPr>
              <w:t>指</w:t>
            </w:r>
            <w:r>
              <w:rPr>
                <w:rFonts w:asciiTheme="majorEastAsia" w:eastAsiaTheme="majorEastAsia" w:hAnsiTheme="majorEastAsia" w:cs="___WRD_EMBED_SUB_47" w:hint="eastAsia"/>
                <w:color w:val="000000" w:themeColor="text1"/>
                <w:sz w:val="24"/>
              </w:rPr>
              <w:t>出，</w:t>
            </w:r>
            <w:r>
              <w:rPr>
                <w:rFonts w:asciiTheme="majorEastAsia" w:eastAsiaTheme="majorEastAsia" w:hAnsiTheme="majorEastAsia" w:hint="eastAsia"/>
                <w:color w:val="000000" w:themeColor="text1"/>
                <w:sz w:val="24"/>
              </w:rPr>
              <w:t>2019年全</w:t>
            </w:r>
            <w:r>
              <w:rPr>
                <w:rFonts w:asciiTheme="majorEastAsia" w:eastAsiaTheme="majorEastAsia" w:hAnsiTheme="majorEastAsia" w:cs="宋体" w:hint="eastAsia"/>
                <w:color w:val="000000" w:themeColor="text1"/>
                <w:sz w:val="24"/>
              </w:rPr>
              <w:t>球</w:t>
            </w:r>
            <w:r>
              <w:rPr>
                <w:rFonts w:asciiTheme="majorEastAsia" w:eastAsiaTheme="majorEastAsia" w:hAnsiTheme="majorEastAsia" w:cs="___WRD_EMBED_SUB_47" w:hint="eastAsia"/>
                <w:color w:val="000000" w:themeColor="text1"/>
                <w:sz w:val="24"/>
              </w:rPr>
              <w:t>有</w:t>
            </w:r>
            <w:r>
              <w:rPr>
                <w:rFonts w:asciiTheme="majorEastAsia" w:eastAsiaTheme="majorEastAsia" w:hAnsiTheme="majorEastAsia" w:hint="eastAsia"/>
                <w:color w:val="000000" w:themeColor="text1"/>
                <w:sz w:val="24"/>
              </w:rPr>
              <w:t>1.253</w:t>
            </w:r>
            <w:r>
              <w:rPr>
                <w:rFonts w:asciiTheme="majorEastAsia" w:eastAsiaTheme="majorEastAsia" w:hAnsiTheme="majorEastAsia" w:cs="宋体" w:hint="eastAsia"/>
                <w:color w:val="000000" w:themeColor="text1"/>
                <w:sz w:val="24"/>
              </w:rPr>
              <w:t>亿残疾调整</w:t>
            </w:r>
            <w:r>
              <w:rPr>
                <w:rFonts w:asciiTheme="majorEastAsia" w:eastAsiaTheme="majorEastAsia" w:hAnsiTheme="majorEastAsia" w:cs="___WRD_EMBED_SUB_47" w:hint="eastAsia"/>
                <w:color w:val="000000" w:themeColor="text1"/>
                <w:sz w:val="24"/>
              </w:rPr>
              <w:t>生</w:t>
            </w:r>
            <w:r>
              <w:rPr>
                <w:rFonts w:asciiTheme="majorEastAsia" w:eastAsiaTheme="majorEastAsia" w:hAnsiTheme="majorEastAsia" w:cs="宋体" w:hint="eastAsia"/>
                <w:color w:val="000000" w:themeColor="text1"/>
                <w:sz w:val="24"/>
              </w:rPr>
              <w:t>命</w:t>
            </w:r>
            <w:r>
              <w:rPr>
                <w:rFonts w:asciiTheme="majorEastAsia" w:eastAsiaTheme="majorEastAsia" w:hAnsiTheme="majorEastAsia" w:cs="___WRD_EMBED_SUB_47" w:hint="eastAsia"/>
                <w:color w:val="000000" w:themeColor="text1"/>
                <w:sz w:val="24"/>
              </w:rPr>
              <w:t>年与</w:t>
            </w:r>
            <w:r>
              <w:rPr>
                <w:rFonts w:asciiTheme="majorEastAsia" w:eastAsiaTheme="majorEastAsia" w:hAnsiTheme="majorEastAsia" w:cs="宋体" w:hint="eastAsia"/>
                <w:color w:val="000000" w:themeColor="text1"/>
                <w:sz w:val="24"/>
              </w:rPr>
              <w:t>精神障碍</w:t>
            </w:r>
            <w:r>
              <w:rPr>
                <w:rFonts w:asciiTheme="majorEastAsia" w:eastAsiaTheme="majorEastAsia" w:hAnsiTheme="majorEastAsia" w:cs="___WRD_EMBED_SUB_47" w:hint="eastAsia"/>
                <w:color w:val="000000" w:themeColor="text1"/>
                <w:sz w:val="24"/>
              </w:rPr>
              <w:t>相关，其中</w:t>
            </w:r>
            <w:r>
              <w:rPr>
                <w:rFonts w:asciiTheme="majorEastAsia" w:eastAsiaTheme="majorEastAsia" w:hAnsiTheme="majorEastAsia" w:cs="宋体" w:hint="eastAsia"/>
                <w:color w:val="000000" w:themeColor="text1"/>
                <w:sz w:val="24"/>
              </w:rPr>
              <w:t>焦虑障碍占比</w:t>
            </w:r>
            <w:r>
              <w:rPr>
                <w:rFonts w:asciiTheme="majorEastAsia" w:eastAsiaTheme="majorEastAsia" w:hAnsiTheme="majorEastAsia" w:hint="eastAsia"/>
                <w:color w:val="000000" w:themeColor="text1"/>
                <w:sz w:val="24"/>
              </w:rPr>
              <w:t>22.9%，在所有</w:t>
            </w:r>
            <w:r>
              <w:rPr>
                <w:rFonts w:asciiTheme="majorEastAsia" w:eastAsiaTheme="majorEastAsia" w:hAnsiTheme="majorEastAsia" w:cs="宋体" w:hint="eastAsia"/>
                <w:color w:val="000000" w:themeColor="text1"/>
                <w:sz w:val="24"/>
              </w:rPr>
              <w:t>精神障碍</w:t>
            </w:r>
            <w:r>
              <w:rPr>
                <w:rFonts w:asciiTheme="majorEastAsia" w:eastAsiaTheme="majorEastAsia" w:hAnsiTheme="majorEastAsia" w:cs="___WRD_EMBED_SUB_47" w:hint="eastAsia"/>
                <w:color w:val="000000" w:themeColor="text1"/>
                <w:sz w:val="24"/>
              </w:rPr>
              <w:t>中排名第</w:t>
            </w:r>
            <w:r>
              <w:rPr>
                <w:rFonts w:asciiTheme="majorEastAsia" w:eastAsiaTheme="majorEastAsia" w:hAnsiTheme="majorEastAsia" w:hint="eastAsia"/>
                <w:color w:val="000000" w:themeColor="text1"/>
                <w:sz w:val="24"/>
              </w:rPr>
              <w:t>2[2]。</w:t>
            </w:r>
          </w:p>
          <w:p w14:paraId="26930777" w14:textId="77777777" w:rsidR="00F3376F" w:rsidRDefault="00000000">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研究表明，</w:t>
            </w:r>
            <w:r>
              <w:rPr>
                <w:rFonts w:asciiTheme="majorEastAsia" w:eastAsiaTheme="majorEastAsia" w:hAnsiTheme="majorEastAsia" w:cs="宋体" w:hint="eastAsia"/>
                <w:color w:val="000000" w:themeColor="text1"/>
                <w:sz w:val="24"/>
              </w:rPr>
              <w:t>焦虑患</w:t>
            </w:r>
            <w:r>
              <w:rPr>
                <w:rFonts w:asciiTheme="majorEastAsia" w:eastAsiaTheme="majorEastAsia" w:hAnsiTheme="majorEastAsia" w:cs="___WRD_EMBED_SUB_47" w:hint="eastAsia"/>
                <w:color w:val="000000" w:themeColor="text1"/>
                <w:sz w:val="24"/>
              </w:rPr>
              <w:t>者在情</w:t>
            </w:r>
            <w:r>
              <w:rPr>
                <w:rFonts w:asciiTheme="majorEastAsia" w:eastAsiaTheme="majorEastAsia" w:hAnsiTheme="majorEastAsia" w:cs="宋体" w:hint="eastAsia"/>
                <w:color w:val="000000" w:themeColor="text1"/>
                <w:sz w:val="24"/>
              </w:rPr>
              <w:t>绪调节</w:t>
            </w:r>
            <w:r>
              <w:rPr>
                <w:rFonts w:asciiTheme="majorEastAsia" w:eastAsiaTheme="majorEastAsia" w:hAnsiTheme="majorEastAsia" w:cs="___WRD_EMBED_SUB_47" w:hint="eastAsia"/>
                <w:color w:val="000000" w:themeColor="text1"/>
                <w:sz w:val="24"/>
              </w:rPr>
              <w:t>方面存在</w:t>
            </w:r>
            <w:r>
              <w:rPr>
                <w:rFonts w:asciiTheme="majorEastAsia" w:eastAsiaTheme="majorEastAsia" w:hAnsiTheme="majorEastAsia" w:cs="宋体" w:hint="eastAsia"/>
                <w:color w:val="000000" w:themeColor="text1"/>
                <w:sz w:val="24"/>
              </w:rPr>
              <w:t>异常</w:t>
            </w:r>
            <w:r>
              <w:rPr>
                <w:rFonts w:asciiTheme="majorEastAsia" w:eastAsiaTheme="majorEastAsia" w:hAnsiTheme="majorEastAsia" w:cs="___WRD_EMBED_SUB_47" w:hint="eastAsia"/>
                <w:color w:val="000000" w:themeColor="text1"/>
                <w:sz w:val="24"/>
              </w:rPr>
              <w:t>，成为其核</w:t>
            </w:r>
            <w:r>
              <w:rPr>
                <w:rFonts w:asciiTheme="majorEastAsia" w:eastAsiaTheme="majorEastAsia" w:hAnsiTheme="majorEastAsia" w:cs="宋体" w:hint="eastAsia"/>
                <w:color w:val="000000" w:themeColor="text1"/>
                <w:sz w:val="24"/>
              </w:rPr>
              <w:t>心症</w:t>
            </w:r>
            <w:r>
              <w:rPr>
                <w:rFonts w:asciiTheme="majorEastAsia" w:eastAsiaTheme="majorEastAsia" w:hAnsiTheme="majorEastAsia" w:cs="___WRD_EMBED_SUB_47" w:hint="eastAsia"/>
                <w:color w:val="000000" w:themeColor="text1"/>
                <w:sz w:val="24"/>
              </w:rPr>
              <w:t>状之一。一方面，</w:t>
            </w:r>
            <w:r>
              <w:rPr>
                <w:rFonts w:asciiTheme="majorEastAsia" w:eastAsiaTheme="majorEastAsia" w:hAnsiTheme="majorEastAsia" w:cs="宋体" w:hint="eastAsia"/>
                <w:color w:val="000000" w:themeColor="text1"/>
                <w:sz w:val="24"/>
              </w:rPr>
              <w:t>患</w:t>
            </w:r>
            <w:r>
              <w:rPr>
                <w:rFonts w:asciiTheme="majorEastAsia" w:eastAsiaTheme="majorEastAsia" w:hAnsiTheme="majorEastAsia" w:cs="___WRD_EMBED_SUB_47" w:hint="eastAsia"/>
                <w:color w:val="000000" w:themeColor="text1"/>
                <w:sz w:val="24"/>
              </w:rPr>
              <w:t>者</w:t>
            </w:r>
            <w:r>
              <w:rPr>
                <w:rFonts w:asciiTheme="majorEastAsia" w:eastAsiaTheme="majorEastAsia" w:hAnsiTheme="majorEastAsia" w:cs="宋体" w:hint="eastAsia"/>
                <w:color w:val="000000" w:themeColor="text1"/>
                <w:sz w:val="24"/>
              </w:rPr>
              <w:t>感受</w:t>
            </w:r>
            <w:r>
              <w:rPr>
                <w:rFonts w:asciiTheme="majorEastAsia" w:eastAsiaTheme="majorEastAsia" w:hAnsiTheme="majorEastAsia" w:cs="___WRD_EMBED_SUB_47" w:hint="eastAsia"/>
                <w:color w:val="000000" w:themeColor="text1"/>
                <w:sz w:val="24"/>
              </w:rPr>
              <w:t>到的情</w:t>
            </w:r>
            <w:r>
              <w:rPr>
                <w:rFonts w:asciiTheme="majorEastAsia" w:eastAsiaTheme="majorEastAsia" w:hAnsiTheme="majorEastAsia" w:cs="宋体" w:hint="eastAsia"/>
                <w:color w:val="000000" w:themeColor="text1"/>
                <w:sz w:val="24"/>
              </w:rPr>
              <w:t>绪强</w:t>
            </w:r>
            <w:r>
              <w:rPr>
                <w:rFonts w:asciiTheme="majorEastAsia" w:eastAsiaTheme="majorEastAsia" w:hAnsiTheme="majorEastAsia" w:cs="___WRD_EMBED_SUB_47" w:hint="eastAsia"/>
                <w:color w:val="000000" w:themeColor="text1"/>
                <w:sz w:val="24"/>
              </w:rPr>
              <w:t>度明显</w:t>
            </w:r>
            <w:r>
              <w:rPr>
                <w:rFonts w:asciiTheme="majorEastAsia" w:eastAsiaTheme="majorEastAsia" w:hAnsiTheme="majorEastAsia" w:cs="宋体" w:hint="eastAsia"/>
                <w:color w:val="000000" w:themeColor="text1"/>
                <w:sz w:val="24"/>
              </w:rPr>
              <w:t>增</w:t>
            </w:r>
            <w:r>
              <w:rPr>
                <w:rFonts w:asciiTheme="majorEastAsia" w:eastAsiaTheme="majorEastAsia" w:hAnsiTheme="majorEastAsia" w:cs="___WRD_EMBED_SUB_47" w:hint="eastAsia"/>
                <w:color w:val="000000" w:themeColor="text1"/>
                <w:sz w:val="24"/>
              </w:rPr>
              <w:t>高，</w:t>
            </w:r>
            <w:r>
              <w:rPr>
                <w:rFonts w:asciiTheme="majorEastAsia" w:eastAsiaTheme="majorEastAsia" w:hAnsiTheme="majorEastAsia" w:cs="宋体" w:hint="eastAsia"/>
                <w:color w:val="000000" w:themeColor="text1"/>
                <w:sz w:val="24"/>
              </w:rPr>
              <w:t>而</w:t>
            </w:r>
            <w:r>
              <w:rPr>
                <w:rFonts w:asciiTheme="majorEastAsia" w:eastAsiaTheme="majorEastAsia" w:hAnsiTheme="majorEastAsia" w:cs="___WRD_EMBED_SUB_47" w:hint="eastAsia"/>
                <w:color w:val="000000" w:themeColor="text1"/>
                <w:sz w:val="24"/>
              </w:rPr>
              <w:t>对情</w:t>
            </w:r>
            <w:r>
              <w:rPr>
                <w:rFonts w:asciiTheme="majorEastAsia" w:eastAsiaTheme="majorEastAsia" w:hAnsiTheme="majorEastAsia" w:cs="宋体" w:hint="eastAsia"/>
                <w:color w:val="000000" w:themeColor="text1"/>
                <w:sz w:val="24"/>
              </w:rPr>
              <w:t>绪</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接受程</w:t>
            </w:r>
            <w:r>
              <w:rPr>
                <w:rFonts w:asciiTheme="majorEastAsia" w:eastAsiaTheme="majorEastAsia" w:hAnsiTheme="majorEastAsia" w:cs="___WRD_EMBED_SUB_47" w:hint="eastAsia"/>
                <w:color w:val="000000" w:themeColor="text1"/>
                <w:sz w:val="24"/>
              </w:rPr>
              <w:t>度</w:t>
            </w:r>
            <w:r>
              <w:rPr>
                <w:rFonts w:asciiTheme="majorEastAsia" w:eastAsiaTheme="majorEastAsia" w:hAnsiTheme="majorEastAsia" w:cs="宋体" w:hint="eastAsia"/>
                <w:color w:val="000000" w:themeColor="text1"/>
                <w:sz w:val="24"/>
              </w:rPr>
              <w:t>降低</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另</w:t>
            </w:r>
            <w:r>
              <w:rPr>
                <w:rFonts w:asciiTheme="majorEastAsia" w:eastAsiaTheme="majorEastAsia" w:hAnsiTheme="majorEastAsia" w:cs="___WRD_EMBED_SUB_47" w:hint="eastAsia"/>
                <w:color w:val="000000" w:themeColor="text1"/>
                <w:sz w:val="24"/>
              </w:rPr>
              <w:t>一方面，</w:t>
            </w:r>
            <w:r>
              <w:rPr>
                <w:rFonts w:asciiTheme="majorEastAsia" w:eastAsiaTheme="majorEastAsia" w:hAnsiTheme="majorEastAsia" w:cs="宋体" w:hint="eastAsia"/>
                <w:color w:val="000000" w:themeColor="text1"/>
                <w:sz w:val="24"/>
              </w:rPr>
              <w:t>患</w:t>
            </w:r>
            <w:r>
              <w:rPr>
                <w:rFonts w:asciiTheme="majorEastAsia" w:eastAsiaTheme="majorEastAsia" w:hAnsiTheme="majorEastAsia" w:cs="___WRD_EMBED_SUB_47" w:hint="eastAsia"/>
                <w:color w:val="000000" w:themeColor="text1"/>
                <w:sz w:val="24"/>
              </w:rPr>
              <w:t>者无法有</w:t>
            </w:r>
            <w:r>
              <w:rPr>
                <w:rFonts w:asciiTheme="majorEastAsia" w:eastAsiaTheme="majorEastAsia" w:hAnsiTheme="majorEastAsia" w:cs="宋体" w:hint="eastAsia"/>
                <w:color w:val="000000" w:themeColor="text1"/>
                <w:sz w:val="24"/>
              </w:rPr>
              <w:t>效</w:t>
            </w:r>
            <w:r>
              <w:rPr>
                <w:rFonts w:asciiTheme="majorEastAsia" w:eastAsiaTheme="majorEastAsia" w:hAnsiTheme="majorEastAsia" w:cs="___WRD_EMBED_SUB_47" w:hint="eastAsia"/>
                <w:color w:val="000000" w:themeColor="text1"/>
                <w:sz w:val="24"/>
              </w:rPr>
              <w:t>地采用</w:t>
            </w:r>
            <w:r>
              <w:rPr>
                <w:rFonts w:asciiTheme="majorEastAsia" w:eastAsiaTheme="majorEastAsia" w:hAnsiTheme="majorEastAsia" w:cs="宋体" w:hint="eastAsia"/>
                <w:color w:val="000000" w:themeColor="text1"/>
                <w:sz w:val="24"/>
              </w:rPr>
              <w:t>适</w:t>
            </w:r>
            <w:r>
              <w:rPr>
                <w:rFonts w:asciiTheme="majorEastAsia" w:eastAsiaTheme="majorEastAsia" w:hAnsiTheme="majorEastAsia" w:cs="___WRD_EMBED_SUB_47" w:hint="eastAsia"/>
                <w:color w:val="000000" w:themeColor="text1"/>
                <w:sz w:val="24"/>
              </w:rPr>
              <w:t>应性的情</w:t>
            </w:r>
            <w:r>
              <w:rPr>
                <w:rFonts w:asciiTheme="majorEastAsia" w:eastAsiaTheme="majorEastAsia" w:hAnsiTheme="majorEastAsia" w:cs="宋体" w:hint="eastAsia"/>
                <w:color w:val="000000" w:themeColor="text1"/>
                <w:sz w:val="24"/>
              </w:rPr>
              <w:t>绪调节策略</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导致</w:t>
            </w:r>
            <w:r>
              <w:rPr>
                <w:rFonts w:asciiTheme="majorEastAsia" w:eastAsiaTheme="majorEastAsia" w:hAnsiTheme="majorEastAsia" w:cs="___WRD_EMBED_SUB_47" w:hint="eastAsia"/>
                <w:color w:val="000000" w:themeColor="text1"/>
                <w:sz w:val="24"/>
              </w:rPr>
              <w:t>情</w:t>
            </w:r>
            <w:r>
              <w:rPr>
                <w:rFonts w:asciiTheme="majorEastAsia" w:eastAsiaTheme="majorEastAsia" w:hAnsiTheme="majorEastAsia" w:cs="宋体" w:hint="eastAsia"/>
                <w:color w:val="000000" w:themeColor="text1"/>
                <w:sz w:val="24"/>
              </w:rPr>
              <w:t>绪</w:t>
            </w:r>
            <w:r>
              <w:rPr>
                <w:rFonts w:asciiTheme="majorEastAsia" w:eastAsiaTheme="majorEastAsia" w:hAnsiTheme="majorEastAsia" w:cs="___WRD_EMBED_SUB_47" w:hint="eastAsia"/>
                <w:color w:val="000000" w:themeColor="text1"/>
                <w:sz w:val="24"/>
              </w:rPr>
              <w:t>体验的</w:t>
            </w:r>
            <w:r>
              <w:rPr>
                <w:rFonts w:asciiTheme="majorEastAsia" w:eastAsiaTheme="majorEastAsia" w:hAnsiTheme="majorEastAsia" w:cs="宋体" w:hint="eastAsia"/>
                <w:color w:val="000000" w:themeColor="text1"/>
                <w:sz w:val="24"/>
              </w:rPr>
              <w:t>困扰</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这</w:t>
            </w:r>
            <w:r>
              <w:rPr>
                <w:rFonts w:asciiTheme="majorEastAsia" w:eastAsiaTheme="majorEastAsia" w:hAnsiTheme="majorEastAsia" w:cs="___WRD_EMBED_SUB_47" w:hint="eastAsia"/>
                <w:color w:val="000000" w:themeColor="text1"/>
                <w:sz w:val="24"/>
              </w:rPr>
              <w:t>种负性</w:t>
            </w:r>
            <w:r>
              <w:rPr>
                <w:rFonts w:asciiTheme="majorEastAsia" w:eastAsiaTheme="majorEastAsia" w:hAnsiTheme="majorEastAsia" w:cs="宋体" w:hint="eastAsia"/>
                <w:color w:val="000000" w:themeColor="text1"/>
                <w:sz w:val="24"/>
              </w:rPr>
              <w:t>循环</w:t>
            </w:r>
            <w:r>
              <w:rPr>
                <w:rFonts w:asciiTheme="majorEastAsia" w:eastAsiaTheme="majorEastAsia" w:hAnsiTheme="majorEastAsia" w:cs="___WRD_EMBED_SUB_47" w:hint="eastAsia"/>
                <w:color w:val="000000" w:themeColor="text1"/>
                <w:sz w:val="24"/>
              </w:rPr>
              <w:t>可能</w:t>
            </w:r>
            <w:r>
              <w:rPr>
                <w:rFonts w:asciiTheme="majorEastAsia" w:eastAsiaTheme="majorEastAsia" w:hAnsiTheme="majorEastAsia" w:cs="宋体" w:hint="eastAsia"/>
                <w:color w:val="000000" w:themeColor="text1"/>
                <w:sz w:val="24"/>
              </w:rPr>
              <w:t>导致焦虑症</w:t>
            </w:r>
            <w:r>
              <w:rPr>
                <w:rFonts w:asciiTheme="majorEastAsia" w:eastAsiaTheme="majorEastAsia" w:hAnsiTheme="majorEastAsia" w:cs="___WRD_EMBED_SUB_47" w:hint="eastAsia"/>
                <w:color w:val="000000" w:themeColor="text1"/>
                <w:sz w:val="24"/>
              </w:rPr>
              <w:t>状的</w:t>
            </w:r>
            <w:r>
              <w:rPr>
                <w:rFonts w:asciiTheme="majorEastAsia" w:eastAsiaTheme="majorEastAsia" w:hAnsiTheme="majorEastAsia" w:cs="宋体" w:hint="eastAsia"/>
                <w:color w:val="000000" w:themeColor="text1"/>
                <w:sz w:val="24"/>
              </w:rPr>
              <w:t>长</w:t>
            </w:r>
            <w:r>
              <w:rPr>
                <w:rFonts w:asciiTheme="majorEastAsia" w:eastAsiaTheme="majorEastAsia" w:hAnsiTheme="majorEastAsia" w:cs="___WRD_EMBED_SUB_47" w:hint="eastAsia"/>
                <w:color w:val="000000" w:themeColor="text1"/>
                <w:sz w:val="24"/>
              </w:rPr>
              <w:t>期</w:t>
            </w:r>
            <w:r>
              <w:rPr>
                <w:rFonts w:asciiTheme="majorEastAsia" w:eastAsiaTheme="majorEastAsia" w:hAnsiTheme="majorEastAsia" w:cs="宋体" w:hint="eastAsia"/>
                <w:color w:val="000000" w:themeColor="text1"/>
                <w:sz w:val="24"/>
              </w:rPr>
              <w:t>维</w:t>
            </w:r>
            <w:r>
              <w:rPr>
                <w:rFonts w:asciiTheme="majorEastAsia" w:eastAsiaTheme="majorEastAsia" w:hAnsiTheme="majorEastAsia" w:cs="___WRD_EMBED_SUB_47" w:hint="eastAsia"/>
                <w:color w:val="000000" w:themeColor="text1"/>
                <w:sz w:val="24"/>
              </w:rPr>
              <w:t>持和</w:t>
            </w:r>
            <w:r>
              <w:rPr>
                <w:rFonts w:asciiTheme="majorEastAsia" w:eastAsiaTheme="majorEastAsia" w:hAnsiTheme="majorEastAsia" w:cs="宋体" w:hint="eastAsia"/>
                <w:color w:val="000000" w:themeColor="text1"/>
                <w:sz w:val="24"/>
              </w:rPr>
              <w:t>疾病</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慢</w:t>
            </w:r>
            <w:r>
              <w:rPr>
                <w:rFonts w:asciiTheme="majorEastAsia" w:eastAsiaTheme="majorEastAsia" w:hAnsiTheme="majorEastAsia" w:cs="___WRD_EMBED_SUB_47" w:hint="eastAsia"/>
                <w:color w:val="000000" w:themeColor="text1"/>
                <w:sz w:val="24"/>
              </w:rPr>
              <w:t>性化。</w:t>
            </w:r>
          </w:p>
          <w:p w14:paraId="719224F0" w14:textId="77777777" w:rsidR="00F3376F" w:rsidRDefault="00000000">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面对社会</w:t>
            </w:r>
            <w:r>
              <w:rPr>
                <w:rFonts w:asciiTheme="majorEastAsia" w:eastAsiaTheme="majorEastAsia" w:hAnsiTheme="majorEastAsia" w:cs="宋体" w:hint="eastAsia"/>
                <w:color w:val="000000" w:themeColor="text1"/>
                <w:sz w:val="24"/>
              </w:rPr>
              <w:t>心</w:t>
            </w:r>
            <w:r>
              <w:rPr>
                <w:rFonts w:asciiTheme="majorEastAsia" w:eastAsiaTheme="majorEastAsia" w:hAnsiTheme="majorEastAsia" w:cs="___WRD_EMBED_SUB_47" w:hint="eastAsia"/>
                <w:color w:val="000000" w:themeColor="text1"/>
                <w:sz w:val="24"/>
              </w:rPr>
              <w:t>理因</w:t>
            </w:r>
            <w:r>
              <w:rPr>
                <w:rFonts w:asciiTheme="majorEastAsia" w:eastAsiaTheme="majorEastAsia" w:hAnsiTheme="majorEastAsia" w:cs="宋体" w:hint="eastAsia"/>
                <w:color w:val="000000" w:themeColor="text1"/>
                <w:sz w:val="24"/>
              </w:rPr>
              <w:t>素</w:t>
            </w:r>
            <w:r>
              <w:rPr>
                <w:rFonts w:asciiTheme="majorEastAsia" w:eastAsiaTheme="majorEastAsia" w:hAnsiTheme="majorEastAsia" w:cs="___WRD_EMBED_SUB_47" w:hint="eastAsia"/>
                <w:color w:val="000000" w:themeColor="text1"/>
                <w:sz w:val="24"/>
              </w:rPr>
              <w:t>引发的负面情</w:t>
            </w:r>
            <w:r>
              <w:rPr>
                <w:rFonts w:asciiTheme="majorEastAsia" w:eastAsiaTheme="majorEastAsia" w:hAnsiTheme="majorEastAsia" w:cs="宋体" w:hint="eastAsia"/>
                <w:color w:val="000000" w:themeColor="text1"/>
                <w:sz w:val="24"/>
              </w:rPr>
              <w:t>绪</w:t>
            </w:r>
            <w:r>
              <w:rPr>
                <w:rFonts w:asciiTheme="majorEastAsia" w:eastAsiaTheme="majorEastAsia" w:hAnsiTheme="majorEastAsia" w:cs="___WRD_EMBED_SUB_47" w:hint="eastAsia"/>
                <w:color w:val="000000" w:themeColor="text1"/>
                <w:sz w:val="24"/>
              </w:rPr>
              <w:t>，如</w:t>
            </w:r>
            <w:r>
              <w:rPr>
                <w:rFonts w:asciiTheme="majorEastAsia" w:eastAsiaTheme="majorEastAsia" w:hAnsiTheme="majorEastAsia" w:cs="宋体" w:hint="eastAsia"/>
                <w:color w:val="000000" w:themeColor="text1"/>
                <w:sz w:val="24"/>
              </w:rPr>
              <w:t>愤怒</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悲伤</w:t>
            </w:r>
            <w:r>
              <w:rPr>
                <w:rFonts w:asciiTheme="majorEastAsia" w:eastAsiaTheme="majorEastAsia" w:hAnsiTheme="majorEastAsia" w:cs="___WRD_EMBED_SUB_47" w:hint="eastAsia"/>
                <w:color w:val="000000" w:themeColor="text1"/>
                <w:sz w:val="24"/>
              </w:rPr>
              <w:t>、不</w:t>
            </w:r>
            <w:r>
              <w:rPr>
                <w:rFonts w:asciiTheme="majorEastAsia" w:eastAsiaTheme="majorEastAsia" w:hAnsiTheme="majorEastAsia" w:cs="宋体" w:hint="eastAsia"/>
                <w:color w:val="000000" w:themeColor="text1"/>
                <w:sz w:val="24"/>
              </w:rPr>
              <w:t>愉快</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焦虑患</w:t>
            </w:r>
            <w:r>
              <w:rPr>
                <w:rFonts w:asciiTheme="majorEastAsia" w:eastAsiaTheme="majorEastAsia" w:hAnsiTheme="majorEastAsia" w:cs="___WRD_EMBED_SUB_47" w:hint="eastAsia"/>
                <w:color w:val="000000" w:themeColor="text1"/>
                <w:sz w:val="24"/>
              </w:rPr>
              <w:t>者</w:t>
            </w:r>
            <w:r>
              <w:rPr>
                <w:rFonts w:asciiTheme="majorEastAsia" w:eastAsiaTheme="majorEastAsia" w:hAnsiTheme="majorEastAsia" w:cs="宋体" w:hint="eastAsia"/>
                <w:color w:val="000000" w:themeColor="text1"/>
                <w:sz w:val="24"/>
              </w:rPr>
              <w:t>常</w:t>
            </w:r>
            <w:r>
              <w:rPr>
                <w:rFonts w:asciiTheme="majorEastAsia" w:eastAsiaTheme="majorEastAsia" w:hAnsiTheme="majorEastAsia" w:cs="___WRD_EMBED_SUB_47" w:hint="eastAsia"/>
                <w:color w:val="000000" w:themeColor="text1"/>
                <w:sz w:val="24"/>
              </w:rPr>
              <w:t>采用不</w:t>
            </w:r>
            <w:r>
              <w:rPr>
                <w:rFonts w:asciiTheme="majorEastAsia" w:eastAsiaTheme="majorEastAsia" w:hAnsiTheme="majorEastAsia" w:cs="宋体" w:hint="eastAsia"/>
                <w:color w:val="000000" w:themeColor="text1"/>
                <w:sz w:val="24"/>
              </w:rPr>
              <w:t>适当</w:t>
            </w:r>
            <w:r>
              <w:rPr>
                <w:rFonts w:asciiTheme="majorEastAsia" w:eastAsiaTheme="majorEastAsia" w:hAnsiTheme="majorEastAsia" w:cs="___WRD_EMBED_SUB_47" w:hint="eastAsia"/>
                <w:color w:val="000000" w:themeColor="text1"/>
                <w:sz w:val="24"/>
              </w:rPr>
              <w:t>的情</w:t>
            </w:r>
            <w:r>
              <w:rPr>
                <w:rFonts w:asciiTheme="majorEastAsia" w:eastAsiaTheme="majorEastAsia" w:hAnsiTheme="majorEastAsia" w:cs="宋体" w:hint="eastAsia"/>
                <w:color w:val="000000" w:themeColor="text1"/>
                <w:sz w:val="24"/>
              </w:rPr>
              <w:t>绪调节策略</w:t>
            </w:r>
            <w:r>
              <w:rPr>
                <w:rFonts w:asciiTheme="majorEastAsia" w:eastAsiaTheme="majorEastAsia" w:hAnsiTheme="majorEastAsia" w:cs="___WRD_EMBED_SUB_47" w:hint="eastAsia"/>
                <w:color w:val="000000" w:themeColor="text1"/>
                <w:sz w:val="24"/>
              </w:rPr>
              <w:t>。研究发现，在</w:t>
            </w:r>
            <w:r>
              <w:rPr>
                <w:rFonts w:asciiTheme="majorEastAsia" w:eastAsiaTheme="majorEastAsia" w:hAnsiTheme="majorEastAsia" w:cs="宋体" w:hint="eastAsia"/>
                <w:color w:val="000000" w:themeColor="text1"/>
                <w:sz w:val="24"/>
              </w:rPr>
              <w:t>焦虑</w:t>
            </w:r>
            <w:r>
              <w:rPr>
                <w:rFonts w:asciiTheme="majorEastAsia" w:eastAsiaTheme="majorEastAsia" w:hAnsiTheme="majorEastAsia" w:cs="___WRD_EMBED_SUB_47" w:hint="eastAsia"/>
                <w:color w:val="000000" w:themeColor="text1"/>
                <w:sz w:val="24"/>
              </w:rPr>
              <w:t>情</w:t>
            </w:r>
            <w:r>
              <w:rPr>
                <w:rFonts w:asciiTheme="majorEastAsia" w:eastAsiaTheme="majorEastAsia" w:hAnsiTheme="majorEastAsia" w:cs="宋体" w:hint="eastAsia"/>
                <w:color w:val="000000" w:themeColor="text1"/>
                <w:sz w:val="24"/>
              </w:rPr>
              <w:t>绪升</w:t>
            </w:r>
            <w:r>
              <w:rPr>
                <w:rFonts w:asciiTheme="majorEastAsia" w:eastAsiaTheme="majorEastAsia" w:hAnsiTheme="majorEastAsia" w:cs="___WRD_EMBED_SUB_47" w:hint="eastAsia"/>
                <w:color w:val="000000" w:themeColor="text1"/>
                <w:sz w:val="24"/>
              </w:rPr>
              <w:t>高时，</w:t>
            </w:r>
            <w:r>
              <w:rPr>
                <w:rFonts w:asciiTheme="majorEastAsia" w:eastAsiaTheme="majorEastAsia" w:hAnsiTheme="majorEastAsia" w:cs="宋体" w:hint="eastAsia"/>
                <w:color w:val="000000" w:themeColor="text1"/>
                <w:sz w:val="24"/>
              </w:rPr>
              <w:t>焦虑患</w:t>
            </w:r>
            <w:r>
              <w:rPr>
                <w:rFonts w:asciiTheme="majorEastAsia" w:eastAsiaTheme="majorEastAsia" w:hAnsiTheme="majorEastAsia" w:cs="___WRD_EMBED_SUB_47" w:hint="eastAsia"/>
                <w:color w:val="000000" w:themeColor="text1"/>
                <w:sz w:val="24"/>
              </w:rPr>
              <w:t>者的积</w:t>
            </w:r>
            <w:r>
              <w:rPr>
                <w:rFonts w:asciiTheme="majorEastAsia" w:eastAsiaTheme="majorEastAsia" w:hAnsiTheme="majorEastAsia" w:cs="宋体" w:hint="eastAsia"/>
                <w:color w:val="000000" w:themeColor="text1"/>
                <w:sz w:val="24"/>
              </w:rPr>
              <w:t>极</w:t>
            </w:r>
            <w:r>
              <w:rPr>
                <w:rFonts w:asciiTheme="majorEastAsia" w:eastAsiaTheme="majorEastAsia" w:hAnsiTheme="majorEastAsia" w:cs="___WRD_EMBED_SUB_47" w:hint="eastAsia"/>
                <w:color w:val="000000" w:themeColor="text1"/>
                <w:sz w:val="24"/>
              </w:rPr>
              <w:t>情</w:t>
            </w:r>
            <w:r>
              <w:rPr>
                <w:rFonts w:asciiTheme="majorEastAsia" w:eastAsiaTheme="majorEastAsia" w:hAnsiTheme="majorEastAsia" w:cs="宋体" w:hint="eastAsia"/>
                <w:color w:val="000000" w:themeColor="text1"/>
                <w:sz w:val="24"/>
              </w:rPr>
              <w:t>绪减</w:t>
            </w:r>
            <w:r>
              <w:rPr>
                <w:rFonts w:asciiTheme="majorEastAsia" w:eastAsiaTheme="majorEastAsia" w:hAnsiTheme="majorEastAsia" w:cs="___WRD_EMBED_SUB_47" w:hint="eastAsia"/>
                <w:color w:val="000000" w:themeColor="text1"/>
                <w:sz w:val="24"/>
              </w:rPr>
              <w:t>少，负性情</w:t>
            </w:r>
            <w:r>
              <w:rPr>
                <w:rFonts w:asciiTheme="majorEastAsia" w:eastAsiaTheme="majorEastAsia" w:hAnsiTheme="majorEastAsia" w:cs="宋体" w:hint="eastAsia"/>
                <w:color w:val="000000" w:themeColor="text1"/>
                <w:sz w:val="24"/>
              </w:rPr>
              <w:t>绪增</w:t>
            </w:r>
            <w:r>
              <w:rPr>
                <w:rFonts w:asciiTheme="majorEastAsia" w:eastAsiaTheme="majorEastAsia" w:hAnsiTheme="majorEastAsia" w:cs="___WRD_EMBED_SUB_47" w:hint="eastAsia"/>
                <w:color w:val="000000" w:themeColor="text1"/>
                <w:sz w:val="24"/>
              </w:rPr>
              <w:t>加，并且</w:t>
            </w:r>
            <w:r>
              <w:rPr>
                <w:rFonts w:asciiTheme="majorEastAsia" w:eastAsiaTheme="majorEastAsia" w:hAnsiTheme="majorEastAsia" w:cs="宋体" w:hint="eastAsia"/>
                <w:color w:val="000000" w:themeColor="text1"/>
                <w:sz w:val="24"/>
              </w:rPr>
              <w:t>更</w:t>
            </w:r>
            <w:r>
              <w:rPr>
                <w:rFonts w:asciiTheme="majorEastAsia" w:eastAsiaTheme="majorEastAsia" w:hAnsiTheme="majorEastAsia" w:cs="___WRD_EMBED_SUB_47" w:hint="eastAsia"/>
                <w:color w:val="000000" w:themeColor="text1"/>
                <w:sz w:val="24"/>
              </w:rPr>
              <w:t>容</w:t>
            </w:r>
            <w:r>
              <w:rPr>
                <w:rFonts w:asciiTheme="majorEastAsia" w:eastAsiaTheme="majorEastAsia" w:hAnsiTheme="majorEastAsia" w:cs="宋体" w:hint="eastAsia"/>
                <w:color w:val="000000" w:themeColor="text1"/>
                <w:sz w:val="24"/>
              </w:rPr>
              <w:t>易感受</w:t>
            </w:r>
            <w:r>
              <w:rPr>
                <w:rFonts w:asciiTheme="majorEastAsia" w:eastAsiaTheme="majorEastAsia" w:hAnsiTheme="majorEastAsia" w:cs="___WRD_EMBED_SUB_47" w:hint="eastAsia"/>
                <w:color w:val="000000" w:themeColor="text1"/>
                <w:sz w:val="24"/>
              </w:rPr>
              <w:t>到</w:t>
            </w:r>
            <w:r>
              <w:rPr>
                <w:rFonts w:asciiTheme="majorEastAsia" w:eastAsiaTheme="majorEastAsia" w:hAnsiTheme="majorEastAsia" w:cs="宋体" w:hint="eastAsia"/>
                <w:color w:val="000000" w:themeColor="text1"/>
                <w:sz w:val="24"/>
              </w:rPr>
              <w:t>敌</w:t>
            </w:r>
            <w:r>
              <w:rPr>
                <w:rFonts w:asciiTheme="majorEastAsia" w:eastAsiaTheme="majorEastAsia" w:hAnsiTheme="majorEastAsia" w:cs="___WRD_EMBED_SUB_47" w:hint="eastAsia"/>
                <w:color w:val="000000" w:themeColor="text1"/>
                <w:sz w:val="24"/>
              </w:rPr>
              <w:t>意和</w:t>
            </w:r>
            <w:r>
              <w:rPr>
                <w:rFonts w:asciiTheme="majorEastAsia" w:eastAsiaTheme="majorEastAsia" w:hAnsiTheme="majorEastAsia" w:cs="宋体" w:hint="eastAsia"/>
                <w:color w:val="000000" w:themeColor="text1"/>
                <w:sz w:val="24"/>
              </w:rPr>
              <w:t>压</w:t>
            </w:r>
            <w:r>
              <w:rPr>
                <w:rFonts w:asciiTheme="majorEastAsia" w:eastAsiaTheme="majorEastAsia" w:hAnsiTheme="majorEastAsia" w:cs="___WRD_EMBED_SUB_47" w:hint="eastAsia"/>
                <w:color w:val="000000" w:themeColor="text1"/>
                <w:sz w:val="24"/>
              </w:rPr>
              <w:t>力</w:t>
            </w:r>
            <w:r>
              <w:rPr>
                <w:rFonts w:asciiTheme="majorEastAsia" w:eastAsiaTheme="majorEastAsia" w:hAnsiTheme="majorEastAsia" w:hint="eastAsia"/>
                <w:color w:val="000000" w:themeColor="text1"/>
                <w:sz w:val="24"/>
              </w:rPr>
              <w:t>[4,6]。</w:t>
            </w:r>
            <w:r>
              <w:rPr>
                <w:rFonts w:asciiTheme="majorEastAsia" w:eastAsiaTheme="majorEastAsia" w:hAnsiTheme="majorEastAsia" w:cs="宋体" w:hint="eastAsia"/>
                <w:color w:val="000000" w:themeColor="text1"/>
                <w:sz w:val="24"/>
              </w:rPr>
              <w:t>这</w:t>
            </w:r>
            <w:r>
              <w:rPr>
                <w:rFonts w:asciiTheme="majorEastAsia" w:eastAsiaTheme="majorEastAsia" w:hAnsiTheme="majorEastAsia" w:cs="___WRD_EMBED_SUB_47" w:hint="eastAsia"/>
                <w:color w:val="000000" w:themeColor="text1"/>
                <w:sz w:val="24"/>
              </w:rPr>
              <w:t>一现</w:t>
            </w:r>
            <w:r>
              <w:rPr>
                <w:rFonts w:asciiTheme="majorEastAsia" w:eastAsiaTheme="majorEastAsia" w:hAnsiTheme="majorEastAsia" w:cs="宋体" w:hint="eastAsia"/>
                <w:color w:val="000000" w:themeColor="text1"/>
                <w:sz w:val="24"/>
              </w:rPr>
              <w:t>象</w:t>
            </w:r>
            <w:r>
              <w:rPr>
                <w:rFonts w:asciiTheme="majorEastAsia" w:eastAsiaTheme="majorEastAsia" w:hAnsiTheme="majorEastAsia" w:cs="___WRD_EMBED_SUB_47" w:hint="eastAsia"/>
                <w:color w:val="000000" w:themeColor="text1"/>
                <w:sz w:val="24"/>
              </w:rPr>
              <w:t>得到了动</w:t>
            </w:r>
            <w:r>
              <w:rPr>
                <w:rFonts w:asciiTheme="majorEastAsia" w:eastAsiaTheme="majorEastAsia" w:hAnsiTheme="majorEastAsia" w:cs="宋体" w:hint="eastAsia"/>
                <w:color w:val="000000" w:themeColor="text1"/>
                <w:sz w:val="24"/>
              </w:rPr>
              <w:t>态监</w:t>
            </w:r>
            <w:r>
              <w:rPr>
                <w:rFonts w:asciiTheme="majorEastAsia" w:eastAsiaTheme="majorEastAsia" w:hAnsiTheme="majorEastAsia" w:cs="___WRD_EMBED_SUB_47" w:hint="eastAsia"/>
                <w:color w:val="000000" w:themeColor="text1"/>
                <w:sz w:val="24"/>
              </w:rPr>
              <w:t>测研究、</w:t>
            </w:r>
            <w:r>
              <w:rPr>
                <w:rFonts w:asciiTheme="majorEastAsia" w:eastAsiaTheme="majorEastAsia" w:hAnsiTheme="majorEastAsia" w:cs="宋体" w:hint="eastAsia"/>
                <w:color w:val="000000" w:themeColor="text1"/>
                <w:sz w:val="24"/>
              </w:rPr>
              <w:t>纵向追踪</w:t>
            </w:r>
            <w:r>
              <w:rPr>
                <w:rFonts w:asciiTheme="majorEastAsia" w:eastAsiaTheme="majorEastAsia" w:hAnsiTheme="majorEastAsia" w:cs="___WRD_EMBED_SUB_47" w:hint="eastAsia"/>
                <w:color w:val="000000" w:themeColor="text1"/>
                <w:sz w:val="24"/>
              </w:rPr>
              <w:t>研究和情</w:t>
            </w:r>
            <w:r>
              <w:rPr>
                <w:rFonts w:asciiTheme="majorEastAsia" w:eastAsiaTheme="majorEastAsia" w:hAnsiTheme="majorEastAsia" w:cs="宋体" w:hint="eastAsia"/>
                <w:color w:val="000000" w:themeColor="text1"/>
                <w:sz w:val="24"/>
              </w:rPr>
              <w:t>绪操纵</w:t>
            </w:r>
            <w:r>
              <w:rPr>
                <w:rFonts w:asciiTheme="majorEastAsia" w:eastAsiaTheme="majorEastAsia" w:hAnsiTheme="majorEastAsia" w:cs="___WRD_EMBED_SUB_47" w:hint="eastAsia"/>
                <w:color w:val="000000" w:themeColor="text1"/>
                <w:sz w:val="24"/>
              </w:rPr>
              <w:t>实验的证实。临床证</w:t>
            </w:r>
            <w:r>
              <w:rPr>
                <w:rFonts w:asciiTheme="majorEastAsia" w:eastAsiaTheme="majorEastAsia" w:hAnsiTheme="majorEastAsia" w:cs="宋体" w:hint="eastAsia"/>
                <w:color w:val="000000" w:themeColor="text1"/>
                <w:sz w:val="24"/>
              </w:rPr>
              <w:t>据</w:t>
            </w:r>
            <w:r>
              <w:rPr>
                <w:rFonts w:asciiTheme="majorEastAsia" w:eastAsiaTheme="majorEastAsia" w:hAnsiTheme="majorEastAsia" w:cs="___WRD_EMBED_SUB_47" w:hint="eastAsia"/>
                <w:color w:val="000000" w:themeColor="text1"/>
                <w:sz w:val="24"/>
              </w:rPr>
              <w:t>显示，</w:t>
            </w:r>
            <w:r>
              <w:rPr>
                <w:rFonts w:asciiTheme="majorEastAsia" w:eastAsiaTheme="majorEastAsia" w:hAnsiTheme="majorEastAsia" w:cs="宋体" w:hint="eastAsia"/>
                <w:color w:val="000000" w:themeColor="text1"/>
                <w:sz w:val="24"/>
              </w:rPr>
              <w:t>焦虑</w:t>
            </w:r>
            <w:r>
              <w:rPr>
                <w:rFonts w:asciiTheme="majorEastAsia" w:eastAsiaTheme="majorEastAsia" w:hAnsiTheme="majorEastAsia" w:cs="___WRD_EMBED_SUB_47" w:hint="eastAsia"/>
                <w:color w:val="000000" w:themeColor="text1"/>
                <w:sz w:val="24"/>
              </w:rPr>
              <w:t>与多种负面情</w:t>
            </w:r>
            <w:r>
              <w:rPr>
                <w:rFonts w:asciiTheme="majorEastAsia" w:eastAsiaTheme="majorEastAsia" w:hAnsiTheme="majorEastAsia" w:cs="宋体" w:hint="eastAsia"/>
                <w:color w:val="000000" w:themeColor="text1"/>
                <w:sz w:val="24"/>
              </w:rPr>
              <w:t>绪</w:t>
            </w:r>
            <w:r>
              <w:rPr>
                <w:rFonts w:asciiTheme="majorEastAsia" w:eastAsiaTheme="majorEastAsia" w:hAnsiTheme="majorEastAsia" w:cs="___WRD_EMBED_SUB_47" w:hint="eastAsia"/>
                <w:color w:val="000000" w:themeColor="text1"/>
                <w:sz w:val="24"/>
              </w:rPr>
              <w:t>，如</w:t>
            </w:r>
            <w:r>
              <w:rPr>
                <w:rFonts w:asciiTheme="majorEastAsia" w:eastAsiaTheme="majorEastAsia" w:hAnsiTheme="majorEastAsia" w:cs="宋体" w:hint="eastAsia"/>
                <w:color w:val="000000" w:themeColor="text1"/>
                <w:sz w:val="24"/>
              </w:rPr>
              <w:t>抑郁</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愤怒</w:t>
            </w:r>
            <w:r>
              <w:rPr>
                <w:rFonts w:asciiTheme="majorEastAsia" w:eastAsiaTheme="majorEastAsia" w:hAnsiTheme="majorEastAsia" w:cs="___WRD_EMBED_SUB_47" w:hint="eastAsia"/>
                <w:color w:val="000000" w:themeColor="text1"/>
                <w:sz w:val="24"/>
              </w:rPr>
              <w:t>相关，且与共病抑郁症的</w:t>
            </w:r>
            <w:r>
              <w:rPr>
                <w:rFonts w:asciiTheme="majorEastAsia" w:eastAsiaTheme="majorEastAsia" w:hAnsiTheme="majorEastAsia" w:cs="宋体" w:hint="eastAsia"/>
                <w:color w:val="000000" w:themeColor="text1"/>
                <w:sz w:val="24"/>
              </w:rPr>
              <w:t>患病率较</w:t>
            </w:r>
            <w:r>
              <w:rPr>
                <w:rFonts w:asciiTheme="majorEastAsia" w:eastAsiaTheme="majorEastAsia" w:hAnsiTheme="majorEastAsia" w:cs="___WRD_EMBED_SUB_47" w:hint="eastAsia"/>
                <w:color w:val="000000" w:themeColor="text1"/>
                <w:sz w:val="24"/>
              </w:rPr>
              <w:t>高。</w:t>
            </w:r>
          </w:p>
          <w:p w14:paraId="5E2C14C5" w14:textId="77777777" w:rsidR="00F3376F" w:rsidRDefault="00000000">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目前，对各种</w:t>
            </w:r>
            <w:r>
              <w:rPr>
                <w:rFonts w:asciiTheme="majorEastAsia" w:eastAsiaTheme="majorEastAsia" w:hAnsiTheme="majorEastAsia" w:cs="宋体" w:hint="eastAsia"/>
                <w:color w:val="000000" w:themeColor="text1"/>
                <w:sz w:val="24"/>
              </w:rPr>
              <w:t>焦虑障碍亚</w:t>
            </w:r>
            <w:r>
              <w:rPr>
                <w:rFonts w:asciiTheme="majorEastAsia" w:eastAsiaTheme="majorEastAsia" w:hAnsiTheme="majorEastAsia" w:cs="___WRD_EMBED_SUB_47" w:hint="eastAsia"/>
                <w:color w:val="000000" w:themeColor="text1"/>
                <w:sz w:val="24"/>
              </w:rPr>
              <w:t>型的</w:t>
            </w:r>
            <w:r>
              <w:rPr>
                <w:rFonts w:asciiTheme="majorEastAsia" w:eastAsiaTheme="majorEastAsia" w:hAnsiTheme="majorEastAsia" w:cs="宋体" w:hint="eastAsia"/>
                <w:color w:val="000000" w:themeColor="text1"/>
                <w:sz w:val="24"/>
              </w:rPr>
              <w:t>诊断</w:t>
            </w:r>
            <w:r>
              <w:rPr>
                <w:rFonts w:asciiTheme="majorEastAsia" w:eastAsiaTheme="majorEastAsia" w:hAnsiTheme="majorEastAsia" w:cs="___WRD_EMBED_SUB_47" w:hint="eastAsia"/>
                <w:color w:val="000000" w:themeColor="text1"/>
                <w:sz w:val="24"/>
              </w:rPr>
              <w:t>主要基</w:t>
            </w:r>
            <w:r>
              <w:rPr>
                <w:rFonts w:asciiTheme="majorEastAsia" w:eastAsiaTheme="majorEastAsia" w:hAnsiTheme="majorEastAsia" w:cs="宋体" w:hint="eastAsia"/>
                <w:color w:val="000000" w:themeColor="text1"/>
                <w:sz w:val="24"/>
              </w:rPr>
              <w:t>于焦虑</w:t>
            </w:r>
            <w:r>
              <w:rPr>
                <w:rFonts w:asciiTheme="majorEastAsia" w:eastAsiaTheme="majorEastAsia" w:hAnsiTheme="majorEastAsia" w:cs="___WRD_EMBED_SUB_47" w:hint="eastAsia"/>
                <w:color w:val="000000" w:themeColor="text1"/>
                <w:sz w:val="24"/>
              </w:rPr>
              <w:t>的内容和</w:t>
            </w:r>
            <w:r>
              <w:rPr>
                <w:rFonts w:asciiTheme="majorEastAsia" w:eastAsiaTheme="majorEastAsia" w:hAnsiTheme="majorEastAsia" w:cs="宋体" w:hint="eastAsia"/>
                <w:color w:val="000000" w:themeColor="text1"/>
                <w:sz w:val="24"/>
              </w:rPr>
              <w:t>形</w:t>
            </w:r>
            <w:r>
              <w:rPr>
                <w:rFonts w:asciiTheme="majorEastAsia" w:eastAsiaTheme="majorEastAsia" w:hAnsiTheme="majorEastAsia" w:cs="___WRD_EMBED_SUB_47" w:hint="eastAsia"/>
                <w:color w:val="000000" w:themeColor="text1"/>
                <w:sz w:val="24"/>
              </w:rPr>
              <w:t>式，</w:t>
            </w:r>
            <w:r>
              <w:rPr>
                <w:rFonts w:asciiTheme="majorEastAsia" w:eastAsiaTheme="majorEastAsia" w:hAnsiTheme="majorEastAsia" w:cs="宋体" w:hint="eastAsia"/>
                <w:color w:val="000000" w:themeColor="text1"/>
                <w:sz w:val="24"/>
              </w:rPr>
              <w:t>但</w:t>
            </w:r>
            <w:r>
              <w:rPr>
                <w:rFonts w:asciiTheme="majorEastAsia" w:eastAsiaTheme="majorEastAsia" w:hAnsiTheme="majorEastAsia" w:cs="___WRD_EMBED_SUB_47" w:hint="eastAsia"/>
                <w:color w:val="000000" w:themeColor="text1"/>
                <w:sz w:val="24"/>
              </w:rPr>
              <w:t>在发</w:t>
            </w:r>
            <w:r>
              <w:rPr>
                <w:rFonts w:asciiTheme="majorEastAsia" w:eastAsiaTheme="majorEastAsia" w:hAnsiTheme="majorEastAsia" w:cs="宋体" w:hint="eastAsia"/>
                <w:color w:val="000000" w:themeColor="text1"/>
                <w:sz w:val="24"/>
              </w:rPr>
              <w:t>病机制</w:t>
            </w:r>
            <w:r>
              <w:rPr>
                <w:rFonts w:asciiTheme="majorEastAsia" w:eastAsiaTheme="majorEastAsia" w:hAnsiTheme="majorEastAsia" w:cs="___WRD_EMBED_SUB_47" w:hint="eastAsia"/>
                <w:color w:val="000000" w:themeColor="text1"/>
                <w:sz w:val="24"/>
              </w:rPr>
              <w:t>和</w:t>
            </w:r>
            <w:r>
              <w:rPr>
                <w:rFonts w:asciiTheme="majorEastAsia" w:eastAsiaTheme="majorEastAsia" w:hAnsiTheme="majorEastAsia" w:cs="宋体" w:hint="eastAsia"/>
                <w:color w:val="000000" w:themeColor="text1"/>
                <w:sz w:val="24"/>
              </w:rPr>
              <w:t>神</w:t>
            </w:r>
            <w:r>
              <w:rPr>
                <w:rFonts w:asciiTheme="majorEastAsia" w:eastAsiaTheme="majorEastAsia" w:hAnsiTheme="majorEastAsia" w:cs="___WRD_EMBED_SUB_47" w:hint="eastAsia"/>
                <w:color w:val="000000" w:themeColor="text1"/>
                <w:sz w:val="24"/>
              </w:rPr>
              <w:t>经基础方面存在相</w:t>
            </w:r>
            <w:r>
              <w:rPr>
                <w:rFonts w:asciiTheme="majorEastAsia" w:eastAsiaTheme="majorEastAsia" w:hAnsiTheme="majorEastAsia" w:cs="宋体" w:hint="eastAsia"/>
                <w:color w:val="000000" w:themeColor="text1"/>
                <w:sz w:val="24"/>
              </w:rPr>
              <w:t>当程</w:t>
            </w:r>
            <w:r>
              <w:rPr>
                <w:rFonts w:asciiTheme="majorEastAsia" w:eastAsiaTheme="majorEastAsia" w:hAnsiTheme="majorEastAsia" w:cs="___WRD_EMBED_SUB_47" w:hint="eastAsia"/>
                <w:color w:val="000000" w:themeColor="text1"/>
                <w:sz w:val="24"/>
              </w:rPr>
              <w:t>度的重</w:t>
            </w:r>
            <w:r>
              <w:rPr>
                <w:rFonts w:asciiTheme="majorEastAsia" w:eastAsiaTheme="majorEastAsia" w:hAnsiTheme="majorEastAsia" w:cs="宋体" w:hint="eastAsia"/>
                <w:color w:val="000000" w:themeColor="text1"/>
                <w:sz w:val="24"/>
              </w:rPr>
              <w:t>叠</w:t>
            </w:r>
            <w:r>
              <w:rPr>
                <w:rFonts w:asciiTheme="majorEastAsia" w:eastAsiaTheme="majorEastAsia" w:hAnsiTheme="majorEastAsia" w:cs="___WRD_EMBED_SUB_47" w:hint="eastAsia"/>
                <w:color w:val="000000" w:themeColor="text1"/>
                <w:sz w:val="24"/>
              </w:rPr>
              <w:t>。过</w:t>
            </w:r>
            <w:r>
              <w:rPr>
                <w:rFonts w:asciiTheme="majorEastAsia" w:eastAsiaTheme="majorEastAsia" w:hAnsiTheme="majorEastAsia" w:cs="宋体" w:hint="eastAsia"/>
                <w:color w:val="000000" w:themeColor="text1"/>
                <w:sz w:val="24"/>
              </w:rPr>
              <w:t>去</w:t>
            </w:r>
            <w:r>
              <w:rPr>
                <w:rFonts w:asciiTheme="majorEastAsia" w:eastAsiaTheme="majorEastAsia" w:hAnsiTheme="majorEastAsia" w:hint="eastAsia"/>
                <w:color w:val="000000" w:themeColor="text1"/>
                <w:sz w:val="24"/>
              </w:rPr>
              <w:t>30多年来，有关</w:t>
            </w:r>
            <w:r>
              <w:rPr>
                <w:rFonts w:asciiTheme="majorEastAsia" w:eastAsiaTheme="majorEastAsia" w:hAnsiTheme="majorEastAsia" w:cs="宋体" w:hint="eastAsia"/>
                <w:color w:val="000000" w:themeColor="text1"/>
                <w:sz w:val="24"/>
              </w:rPr>
              <w:t>神</w:t>
            </w:r>
            <w:r>
              <w:rPr>
                <w:rFonts w:asciiTheme="majorEastAsia" w:eastAsiaTheme="majorEastAsia" w:hAnsiTheme="majorEastAsia" w:cs="___WRD_EMBED_SUB_47" w:hint="eastAsia"/>
                <w:color w:val="000000" w:themeColor="text1"/>
                <w:sz w:val="24"/>
              </w:rPr>
              <w:t>经生理方面的技术的研究一</w:t>
            </w:r>
            <w:r>
              <w:rPr>
                <w:rFonts w:asciiTheme="majorEastAsia" w:eastAsiaTheme="majorEastAsia" w:hAnsiTheme="majorEastAsia" w:cs="宋体" w:hint="eastAsia"/>
                <w:color w:val="000000" w:themeColor="text1"/>
                <w:sz w:val="24"/>
              </w:rPr>
              <w:t>直</w:t>
            </w:r>
            <w:r>
              <w:rPr>
                <w:rFonts w:asciiTheme="majorEastAsia" w:eastAsiaTheme="majorEastAsia" w:hAnsiTheme="majorEastAsia" w:cs="___WRD_EMBED_SUB_47" w:hint="eastAsia"/>
                <w:color w:val="000000" w:themeColor="text1"/>
                <w:sz w:val="24"/>
              </w:rPr>
              <w:t>试</w:t>
            </w:r>
            <w:r>
              <w:rPr>
                <w:rFonts w:asciiTheme="majorEastAsia" w:eastAsiaTheme="majorEastAsia" w:hAnsiTheme="majorEastAsia" w:cs="宋体" w:hint="eastAsia"/>
                <w:color w:val="000000" w:themeColor="text1"/>
                <w:sz w:val="24"/>
              </w:rPr>
              <w:t>图揭</w:t>
            </w:r>
            <w:r>
              <w:rPr>
                <w:rFonts w:asciiTheme="majorEastAsia" w:eastAsiaTheme="majorEastAsia" w:hAnsiTheme="majorEastAsia" w:cs="___WRD_EMBED_SUB_47" w:hint="eastAsia"/>
                <w:color w:val="000000" w:themeColor="text1"/>
                <w:sz w:val="24"/>
              </w:rPr>
              <w:t>示</w:t>
            </w:r>
            <w:r>
              <w:rPr>
                <w:rFonts w:asciiTheme="majorEastAsia" w:eastAsiaTheme="majorEastAsia" w:hAnsiTheme="majorEastAsia" w:cs="宋体" w:hint="eastAsia"/>
                <w:color w:val="000000" w:themeColor="text1"/>
                <w:sz w:val="24"/>
              </w:rPr>
              <w:t>焦虑</w:t>
            </w:r>
            <w:r>
              <w:rPr>
                <w:rFonts w:asciiTheme="majorEastAsia" w:eastAsiaTheme="majorEastAsia" w:hAnsiTheme="majorEastAsia" w:cs="___WRD_EMBED_SUB_47" w:hint="eastAsia"/>
                <w:color w:val="000000" w:themeColor="text1"/>
                <w:sz w:val="24"/>
              </w:rPr>
              <w:t>和其他</w:t>
            </w:r>
            <w:r>
              <w:rPr>
                <w:rFonts w:asciiTheme="majorEastAsia" w:eastAsiaTheme="majorEastAsia" w:hAnsiTheme="majorEastAsia" w:cs="宋体" w:hint="eastAsia"/>
                <w:color w:val="000000" w:themeColor="text1"/>
                <w:sz w:val="24"/>
              </w:rPr>
              <w:t>精神障碍</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神</w:t>
            </w:r>
            <w:r>
              <w:rPr>
                <w:rFonts w:asciiTheme="majorEastAsia" w:eastAsiaTheme="majorEastAsia" w:hAnsiTheme="majorEastAsia" w:cs="___WRD_EMBED_SUB_47" w:hint="eastAsia"/>
                <w:color w:val="000000" w:themeColor="text1"/>
                <w:sz w:val="24"/>
              </w:rPr>
              <w:t>经基础，</w:t>
            </w:r>
            <w:r>
              <w:rPr>
                <w:rFonts w:asciiTheme="majorEastAsia" w:eastAsiaTheme="majorEastAsia" w:hAnsiTheme="majorEastAsia" w:cs="宋体" w:hint="eastAsia"/>
                <w:color w:val="000000" w:themeColor="text1"/>
                <w:sz w:val="24"/>
              </w:rPr>
              <w:t>但</w:t>
            </w:r>
            <w:r>
              <w:rPr>
                <w:rFonts w:asciiTheme="majorEastAsia" w:eastAsiaTheme="majorEastAsia" w:hAnsiTheme="majorEastAsia" w:cs="___WRD_EMBED_SUB_47" w:hint="eastAsia"/>
                <w:color w:val="000000" w:themeColor="text1"/>
                <w:sz w:val="24"/>
              </w:rPr>
              <w:t>目前的研究提示，不存在负责</w:t>
            </w:r>
            <w:r>
              <w:rPr>
                <w:rFonts w:asciiTheme="majorEastAsia" w:eastAsiaTheme="majorEastAsia" w:hAnsiTheme="majorEastAsia" w:cs="宋体" w:hint="eastAsia"/>
                <w:color w:val="000000" w:themeColor="text1"/>
                <w:sz w:val="24"/>
              </w:rPr>
              <w:t>某</w:t>
            </w:r>
            <w:r>
              <w:rPr>
                <w:rFonts w:asciiTheme="majorEastAsia" w:eastAsiaTheme="majorEastAsia" w:hAnsiTheme="majorEastAsia" w:cs="___WRD_EMBED_SUB_47" w:hint="eastAsia"/>
                <w:color w:val="000000" w:themeColor="text1"/>
                <w:sz w:val="24"/>
              </w:rPr>
              <w:t>种</w:t>
            </w:r>
            <w:r>
              <w:rPr>
                <w:rFonts w:asciiTheme="majorEastAsia" w:eastAsiaTheme="majorEastAsia" w:hAnsiTheme="majorEastAsia" w:cs="宋体" w:hint="eastAsia"/>
                <w:color w:val="000000" w:themeColor="text1"/>
                <w:sz w:val="24"/>
              </w:rPr>
              <w:t>精神障碍精神病</w:t>
            </w:r>
            <w:r>
              <w:rPr>
                <w:rFonts w:asciiTheme="majorEastAsia" w:eastAsiaTheme="majorEastAsia" w:hAnsiTheme="majorEastAsia" w:cs="___WRD_EMBED_SUB_47" w:hint="eastAsia"/>
                <w:color w:val="000000" w:themeColor="text1"/>
                <w:sz w:val="24"/>
              </w:rPr>
              <w:t>理学的单个</w:t>
            </w:r>
            <w:r>
              <w:rPr>
                <w:rFonts w:asciiTheme="majorEastAsia" w:eastAsiaTheme="majorEastAsia" w:hAnsiTheme="majorEastAsia" w:cs="宋体" w:hint="eastAsia"/>
                <w:color w:val="000000" w:themeColor="text1"/>
                <w:sz w:val="24"/>
              </w:rPr>
              <w:t>脑</w:t>
            </w:r>
            <w:r>
              <w:rPr>
                <w:rFonts w:asciiTheme="majorEastAsia" w:eastAsiaTheme="majorEastAsia" w:hAnsiTheme="majorEastAsia" w:cs="___WRD_EMBED_SUB_47" w:hint="eastAsia"/>
                <w:color w:val="000000" w:themeColor="text1"/>
                <w:sz w:val="24"/>
              </w:rPr>
              <w:t>区</w:t>
            </w:r>
            <w:r>
              <w:rPr>
                <w:rFonts w:asciiTheme="majorEastAsia" w:eastAsiaTheme="majorEastAsia" w:hAnsiTheme="majorEastAsia" w:hint="eastAsia"/>
                <w:color w:val="000000" w:themeColor="text1"/>
                <w:sz w:val="24"/>
              </w:rPr>
              <w:t>[6]。因此，</w:t>
            </w:r>
            <w:r>
              <w:rPr>
                <w:rFonts w:asciiTheme="majorEastAsia" w:eastAsiaTheme="majorEastAsia" w:hAnsiTheme="majorEastAsia" w:cs="宋体" w:hint="eastAsia"/>
                <w:color w:val="000000" w:themeColor="text1"/>
                <w:sz w:val="24"/>
              </w:rPr>
              <w:t>最</w:t>
            </w:r>
            <w:r>
              <w:rPr>
                <w:rFonts w:asciiTheme="majorEastAsia" w:eastAsiaTheme="majorEastAsia" w:hAnsiTheme="majorEastAsia" w:cs="___WRD_EMBED_SUB_47" w:hint="eastAsia"/>
                <w:color w:val="000000" w:themeColor="text1"/>
                <w:sz w:val="24"/>
              </w:rPr>
              <w:t>新的研究已经转</w:t>
            </w:r>
            <w:r>
              <w:rPr>
                <w:rFonts w:asciiTheme="majorEastAsia" w:eastAsiaTheme="majorEastAsia" w:hAnsiTheme="majorEastAsia" w:cs="宋体" w:hint="eastAsia"/>
                <w:color w:val="000000" w:themeColor="text1"/>
                <w:sz w:val="24"/>
              </w:rPr>
              <w:t>向</w:t>
            </w:r>
            <w:r>
              <w:rPr>
                <w:rFonts w:asciiTheme="majorEastAsia" w:eastAsiaTheme="majorEastAsia" w:hAnsiTheme="majorEastAsia" w:cs="___WRD_EMBED_SUB_47" w:hint="eastAsia"/>
                <w:color w:val="000000" w:themeColor="text1"/>
                <w:sz w:val="24"/>
              </w:rPr>
              <w:t>识别在</w:t>
            </w:r>
            <w:r>
              <w:rPr>
                <w:rFonts w:asciiTheme="majorEastAsia" w:eastAsiaTheme="majorEastAsia" w:hAnsiTheme="majorEastAsia" w:cs="宋体" w:hint="eastAsia"/>
                <w:color w:val="000000" w:themeColor="text1"/>
                <w:sz w:val="24"/>
              </w:rPr>
              <w:t>整</w:t>
            </w:r>
            <w:r>
              <w:rPr>
                <w:rFonts w:asciiTheme="majorEastAsia" w:eastAsiaTheme="majorEastAsia" w:hAnsiTheme="majorEastAsia" w:cs="___WRD_EMBED_SUB_47" w:hint="eastAsia"/>
                <w:color w:val="000000" w:themeColor="text1"/>
                <w:sz w:val="24"/>
              </w:rPr>
              <w:t>个大</w:t>
            </w:r>
            <w:r>
              <w:rPr>
                <w:rFonts w:asciiTheme="majorEastAsia" w:eastAsiaTheme="majorEastAsia" w:hAnsiTheme="majorEastAsia" w:cs="宋体" w:hint="eastAsia"/>
                <w:color w:val="000000" w:themeColor="text1"/>
                <w:sz w:val="24"/>
              </w:rPr>
              <w:t>脑</w:t>
            </w:r>
            <w:r>
              <w:rPr>
                <w:rFonts w:asciiTheme="majorEastAsia" w:eastAsiaTheme="majorEastAsia" w:hAnsiTheme="majorEastAsia" w:cs="___WRD_EMBED_SUB_47" w:hint="eastAsia"/>
                <w:color w:val="000000" w:themeColor="text1"/>
                <w:sz w:val="24"/>
              </w:rPr>
              <w:t>中分</w:t>
            </w:r>
            <w:r>
              <w:rPr>
                <w:rFonts w:asciiTheme="majorEastAsia" w:eastAsiaTheme="majorEastAsia" w:hAnsiTheme="majorEastAsia" w:cs="宋体" w:hint="eastAsia"/>
                <w:color w:val="000000" w:themeColor="text1"/>
                <w:sz w:val="24"/>
              </w:rPr>
              <w:t>布</w:t>
            </w:r>
            <w:r>
              <w:rPr>
                <w:rFonts w:asciiTheme="majorEastAsia" w:eastAsiaTheme="majorEastAsia" w:hAnsiTheme="majorEastAsia" w:cs="___WRD_EMBED_SUB_47" w:hint="eastAsia"/>
                <w:color w:val="000000" w:themeColor="text1"/>
                <w:sz w:val="24"/>
              </w:rPr>
              <w:t>的大规</w:t>
            </w:r>
            <w:r>
              <w:rPr>
                <w:rFonts w:asciiTheme="majorEastAsia" w:eastAsiaTheme="majorEastAsia" w:hAnsiTheme="majorEastAsia" w:cs="宋体" w:hint="eastAsia"/>
                <w:color w:val="000000" w:themeColor="text1"/>
                <w:sz w:val="24"/>
              </w:rPr>
              <w:t>模神</w:t>
            </w:r>
            <w:r>
              <w:rPr>
                <w:rFonts w:asciiTheme="majorEastAsia" w:eastAsiaTheme="majorEastAsia" w:hAnsiTheme="majorEastAsia" w:cs="___WRD_EMBED_SUB_47" w:hint="eastAsia"/>
                <w:color w:val="000000" w:themeColor="text1"/>
                <w:sz w:val="24"/>
              </w:rPr>
              <w:t>经</w:t>
            </w:r>
            <w:r>
              <w:rPr>
                <w:rFonts w:asciiTheme="majorEastAsia" w:eastAsiaTheme="majorEastAsia" w:hAnsiTheme="majorEastAsia" w:cs="宋体" w:hint="eastAsia"/>
                <w:color w:val="000000" w:themeColor="text1"/>
                <w:sz w:val="24"/>
              </w:rPr>
              <w:t>网络</w:t>
            </w:r>
            <w:r>
              <w:rPr>
                <w:rFonts w:asciiTheme="majorEastAsia" w:eastAsiaTheme="majorEastAsia" w:hAnsiTheme="majorEastAsia" w:cs="___WRD_EMBED_SUB_47" w:hint="eastAsia"/>
                <w:color w:val="000000" w:themeColor="text1"/>
                <w:sz w:val="24"/>
              </w:rPr>
              <w:t>中的</w:t>
            </w:r>
            <w:r>
              <w:rPr>
                <w:rFonts w:asciiTheme="majorEastAsia" w:eastAsiaTheme="majorEastAsia" w:hAnsiTheme="majorEastAsia" w:cs="宋体" w:hint="eastAsia"/>
                <w:color w:val="000000" w:themeColor="text1"/>
                <w:sz w:val="24"/>
              </w:rPr>
              <w:t>功</w:t>
            </w:r>
            <w:r>
              <w:rPr>
                <w:rFonts w:asciiTheme="majorEastAsia" w:eastAsiaTheme="majorEastAsia" w:hAnsiTheme="majorEastAsia" w:cs="___WRD_EMBED_SUB_47" w:hint="eastAsia"/>
                <w:color w:val="000000" w:themeColor="text1"/>
                <w:sz w:val="24"/>
              </w:rPr>
              <w:t>能特点，以</w:t>
            </w:r>
            <w:r>
              <w:rPr>
                <w:rFonts w:asciiTheme="majorEastAsia" w:eastAsiaTheme="majorEastAsia" w:hAnsiTheme="majorEastAsia" w:cs="宋体" w:hint="eastAsia"/>
                <w:color w:val="000000" w:themeColor="text1"/>
                <w:sz w:val="24"/>
              </w:rPr>
              <w:t>更好</w:t>
            </w:r>
            <w:r>
              <w:rPr>
                <w:rFonts w:asciiTheme="majorEastAsia" w:eastAsiaTheme="majorEastAsia" w:hAnsiTheme="majorEastAsia" w:cs="___WRD_EMBED_SUB_47" w:hint="eastAsia"/>
                <w:color w:val="000000" w:themeColor="text1"/>
                <w:sz w:val="24"/>
              </w:rPr>
              <w:t>地对</w:t>
            </w:r>
            <w:r>
              <w:rPr>
                <w:rFonts w:asciiTheme="majorEastAsia" w:eastAsiaTheme="majorEastAsia" w:hAnsiTheme="majorEastAsia" w:cs="宋体" w:hint="eastAsia"/>
                <w:color w:val="000000" w:themeColor="text1"/>
                <w:sz w:val="24"/>
              </w:rPr>
              <w:t>焦虑障碍</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病</w:t>
            </w:r>
            <w:r>
              <w:rPr>
                <w:rFonts w:asciiTheme="majorEastAsia" w:eastAsiaTheme="majorEastAsia" w:hAnsiTheme="majorEastAsia" w:cs="___WRD_EMBED_SUB_47" w:hint="eastAsia"/>
                <w:color w:val="000000" w:themeColor="text1"/>
                <w:sz w:val="24"/>
              </w:rPr>
              <w:t>理生理学进行研究。</w:t>
            </w:r>
          </w:p>
          <w:p w14:paraId="5A735D35" w14:textId="77777777" w:rsidR="00F3376F" w:rsidRPr="00F3376F" w:rsidRDefault="00000000">
            <w:pPr>
              <w:tabs>
                <w:tab w:val="left" w:pos="480"/>
                <w:tab w:val="left" w:pos="1560"/>
              </w:tabs>
              <w:spacing w:line="320" w:lineRule="exact"/>
              <w:ind w:leftChars="27" w:left="84" w:right="57" w:firstLine="480"/>
              <w:rPr>
                <w:rFonts w:asciiTheme="majorEastAsia" w:eastAsiaTheme="majorEastAsia" w:hAnsiTheme="majorEastAsia" w:hint="eastAsia"/>
                <w:b/>
                <w:bCs/>
                <w:color w:val="000000" w:themeColor="text1"/>
                <w:sz w:val="24"/>
                <w:rPrChange w:id="100" w:author="Administrator" w:date="2025-07-24T08:13:00Z">
                  <w:rPr>
                    <w:rFonts w:asciiTheme="majorEastAsia" w:eastAsiaTheme="majorEastAsia" w:hAnsiTheme="majorEastAsia" w:hint="eastAsia"/>
                    <w:color w:val="000000" w:themeColor="text1"/>
                    <w:sz w:val="24"/>
                  </w:rPr>
                </w:rPrChange>
              </w:rPr>
            </w:pPr>
            <w:r>
              <w:rPr>
                <w:rFonts w:asciiTheme="majorEastAsia" w:eastAsiaTheme="majorEastAsia" w:hAnsiTheme="majorEastAsia" w:hint="eastAsia"/>
                <w:b/>
                <w:bCs/>
                <w:color w:val="000000" w:themeColor="text1"/>
                <w:sz w:val="24"/>
                <w:rPrChange w:id="101" w:author="Administrator" w:date="2025-07-24T08:13:00Z">
                  <w:rPr>
                    <w:rFonts w:asciiTheme="majorEastAsia" w:eastAsiaTheme="majorEastAsia" w:hAnsiTheme="majorEastAsia" w:hint="eastAsia"/>
                    <w:color w:val="000000" w:themeColor="text1"/>
                    <w:sz w:val="24"/>
                  </w:rPr>
                </w:rPrChange>
              </w:rPr>
              <w:t>1.2焦虑障碍中情绪调节功能障碍的多系统生化级联机制</w:t>
            </w:r>
          </w:p>
          <w:p w14:paraId="46732822" w14:textId="77777777" w:rsidR="00F3376F" w:rsidRDefault="00000000">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Pr>
                <w:rFonts w:asciiTheme="majorEastAsia" w:eastAsiaTheme="majorEastAsia" w:hAnsiTheme="majorEastAsia"/>
                <w:color w:val="000000" w:themeColor="text1"/>
                <w:sz w:val="24"/>
              </w:rPr>
              <w:t>焦虑障碍（Anxiety Disorders, AD）患者的情绪调节功能障碍，实质上源于多系统间复杂的生化级联失衡[7]。现有研究表明，该病理过程并非单一神经递质或激素系统紊乱所致，而是由下丘脑-垂体-肾上腺（HPA）轴功能亢进、外周-中枢炎症网络激活、兴奋-抑制性神经递质系统失衡及神经营养因子信号传导障碍等多个环节协同失调所致。慢性应激可激活CRH-ACTH-皮质醇通路，导致糖皮质激素长期过度分泌，诱导糖皮质激素受体（GR）表达下调及核转位障碍，削弱前额叶皮质对边缘系统（如杏仁核、海马）的负反馈调节，表现为“自上而下”情绪控制通路功能减退[</w:t>
            </w:r>
            <w:r>
              <w:rPr>
                <w:rFonts w:asciiTheme="majorEastAsia" w:eastAsiaTheme="majorEastAsia" w:hAnsiTheme="majorEastAsia" w:hint="eastAsia"/>
                <w:color w:val="000000" w:themeColor="text1"/>
                <w:sz w:val="24"/>
              </w:rPr>
              <w:t>8</w:t>
            </w:r>
            <w:r>
              <w:rPr>
                <w:rFonts w:asciiTheme="majorEastAsia" w:eastAsiaTheme="majorEastAsia" w:hAnsiTheme="majorEastAsia"/>
                <w:color w:val="000000" w:themeColor="text1"/>
                <w:sz w:val="24"/>
              </w:rPr>
              <w:t>]；同时，皮质醇还通过诱导海马神经元凋亡与神经发生抑制，损害情境记忆的调节能力。此外，外周炎症因子（如IL-6、TNF-α）可穿越血脑屏障激活小胶质细胞，诱导吲哚胺2,3-双加氧酶（IDO）上调[</w:t>
            </w:r>
            <w:r>
              <w:rPr>
                <w:rFonts w:asciiTheme="majorEastAsia" w:eastAsiaTheme="majorEastAsia" w:hAnsiTheme="majorEastAsia" w:hint="eastAsia"/>
                <w:color w:val="000000" w:themeColor="text1"/>
                <w:sz w:val="24"/>
              </w:rPr>
              <w:t>9</w:t>
            </w:r>
            <w:r>
              <w:rPr>
                <w:rFonts w:asciiTheme="majorEastAsia" w:eastAsiaTheme="majorEastAsia" w:hAnsiTheme="majorEastAsia"/>
                <w:color w:val="000000" w:themeColor="text1"/>
                <w:sz w:val="24"/>
              </w:rPr>
              <w:t>]，推动色氨酸代谢向犬尿氨酸有毒代谢产物（如喹啉酸、3-OH-KYN）偏移，不仅耗竭5-HT合成底物，还通过NMDA受体增强谷氨酸兴奋毒性，形成“炎症-兴奋毒性”正反馈环。</w:t>
            </w:r>
          </w:p>
          <w:p w14:paraId="5F5BA420" w14:textId="77777777" w:rsidR="00F3376F" w:rsidRDefault="00000000">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Pr>
                <w:rFonts w:asciiTheme="majorEastAsia" w:eastAsiaTheme="majorEastAsia" w:hAnsiTheme="majorEastAsia"/>
                <w:color w:val="000000" w:themeColor="text1"/>
                <w:sz w:val="24"/>
              </w:rPr>
              <w:t>与此同时，AD患者还存在典型的神经递质功能失衡表现。抑制性GABA能系统受损，包括GAD67表达减少及GABA_A受体亚基表达受抑，导致杏仁核-海马回路抑制性突触传递减弱，诱发过度唤醒与恐惧泛化；谷氨酸能系统活性增强，表现为应激诱导</w:t>
            </w:r>
            <w:r>
              <w:rPr>
                <w:rFonts w:asciiTheme="majorEastAsia" w:eastAsiaTheme="majorEastAsia" w:hAnsiTheme="majorEastAsia"/>
                <w:color w:val="000000" w:themeColor="text1"/>
                <w:sz w:val="24"/>
              </w:rPr>
              <w:lastRenderedPageBreak/>
              <w:t>下NMDA与AMPA受体信号增强，强化了病理性恐惧记忆的编码；而5-羟色胺（5-HT）系统信号亦明显减弱，相关受体敏感性下降、SERT表达上调，抑制了情绪调节中的认知重评功能[</w:t>
            </w:r>
            <w:r>
              <w:rPr>
                <w:rFonts w:asciiTheme="majorEastAsia" w:eastAsiaTheme="majorEastAsia" w:hAnsiTheme="majorEastAsia" w:hint="eastAsia"/>
                <w:color w:val="000000" w:themeColor="text1"/>
                <w:sz w:val="24"/>
              </w:rPr>
              <w:t>10</w:t>
            </w:r>
            <w:r>
              <w:rPr>
                <w:rFonts w:asciiTheme="majorEastAsia" w:eastAsiaTheme="majorEastAsia" w:hAnsiTheme="majorEastAsia"/>
                <w:color w:val="000000" w:themeColor="text1"/>
                <w:sz w:val="24"/>
              </w:rPr>
              <w:t>]。此外，慢性高皮质醇与促炎因子还可通过GR/NF-κB轴抑制BDNF表达，并减少其受体TrkB的膜定位，阻断下游ERK/CREB信号传导，损害前额叶与海马突触可塑性。这一系列异常最终表现为焦虑障碍患者情绪调节的失控状态。由此可见，基于“HPA轴-炎症-神经递质-神经营养”四位一体的病理级联模型，多靶点干预（如GR调节、抗炎治疗、GABA/NMDA通路修复、BDNF上调）有望为焦虑障碍的精准治疗提供理论依据与实践路径。</w:t>
            </w:r>
          </w:p>
          <w:p w14:paraId="6A9534AA" w14:textId="77777777" w:rsidR="00F3376F" w:rsidRPr="00F3376F" w:rsidRDefault="00000000">
            <w:pPr>
              <w:tabs>
                <w:tab w:val="left" w:pos="480"/>
                <w:tab w:val="left" w:pos="1560"/>
              </w:tabs>
              <w:spacing w:line="320" w:lineRule="exact"/>
              <w:ind w:right="57" w:firstLineChars="200" w:firstLine="466"/>
              <w:rPr>
                <w:rFonts w:asciiTheme="majorEastAsia" w:eastAsiaTheme="majorEastAsia" w:hAnsiTheme="majorEastAsia" w:hint="eastAsia"/>
                <w:b/>
                <w:bCs/>
                <w:color w:val="000000" w:themeColor="text1"/>
                <w:sz w:val="24"/>
                <w:rPrChange w:id="102" w:author="Administrator" w:date="2025-07-24T08:13:00Z">
                  <w:rPr>
                    <w:rFonts w:asciiTheme="majorEastAsia" w:eastAsiaTheme="majorEastAsia" w:hAnsiTheme="majorEastAsia" w:hint="eastAsia"/>
                    <w:color w:val="000000" w:themeColor="text1"/>
                    <w:sz w:val="24"/>
                  </w:rPr>
                </w:rPrChange>
              </w:rPr>
            </w:pPr>
            <w:r>
              <w:rPr>
                <w:rFonts w:asciiTheme="majorEastAsia" w:eastAsiaTheme="majorEastAsia" w:hAnsiTheme="majorEastAsia" w:hint="eastAsia"/>
                <w:b/>
                <w:bCs/>
                <w:color w:val="000000" w:themeColor="text1"/>
                <w:sz w:val="24"/>
                <w:rPrChange w:id="103" w:author="Administrator" w:date="2025-07-24T08:13:00Z">
                  <w:rPr>
                    <w:rFonts w:asciiTheme="majorEastAsia" w:eastAsiaTheme="majorEastAsia" w:hAnsiTheme="majorEastAsia" w:hint="eastAsia"/>
                    <w:color w:val="000000" w:themeColor="text1"/>
                    <w:sz w:val="24"/>
                  </w:rPr>
                </w:rPrChange>
              </w:rPr>
              <w:t xml:space="preserve">1.3 </w:t>
            </w:r>
            <w:r>
              <w:rPr>
                <w:rFonts w:asciiTheme="majorEastAsia" w:eastAsiaTheme="majorEastAsia" w:hAnsiTheme="majorEastAsia" w:cs="宋体" w:hint="eastAsia"/>
                <w:b/>
                <w:bCs/>
                <w:color w:val="000000" w:themeColor="text1"/>
                <w:sz w:val="24"/>
                <w:rPrChange w:id="104" w:author="Administrator" w:date="2025-07-24T08:13:00Z">
                  <w:rPr>
                    <w:rFonts w:asciiTheme="majorEastAsia" w:eastAsiaTheme="majorEastAsia" w:hAnsiTheme="majorEastAsia" w:cs="宋体" w:hint="eastAsia"/>
                    <w:color w:val="000000" w:themeColor="text1"/>
                    <w:sz w:val="24"/>
                  </w:rPr>
                </w:rPrChange>
              </w:rPr>
              <w:t>双耳节拍音乐治疗是</w:t>
            </w:r>
            <w:r>
              <w:rPr>
                <w:rFonts w:asciiTheme="majorEastAsia" w:eastAsiaTheme="majorEastAsia" w:hAnsiTheme="majorEastAsia" w:cs="___WRD_EMBED_SUB_47" w:hint="eastAsia"/>
                <w:b/>
                <w:bCs/>
                <w:color w:val="000000" w:themeColor="text1"/>
                <w:sz w:val="24"/>
                <w:rPrChange w:id="105" w:author="Administrator" w:date="2025-07-24T08:13:00Z">
                  <w:rPr>
                    <w:rFonts w:asciiTheme="majorEastAsia" w:eastAsiaTheme="majorEastAsia" w:hAnsiTheme="majorEastAsia" w:cs="___WRD_EMBED_SUB_47" w:hint="eastAsia"/>
                    <w:color w:val="000000" w:themeColor="text1"/>
                    <w:sz w:val="24"/>
                  </w:rPr>
                </w:rPrChange>
              </w:rPr>
              <w:t>一项</w:t>
            </w:r>
            <w:r>
              <w:rPr>
                <w:rFonts w:asciiTheme="majorEastAsia" w:eastAsiaTheme="majorEastAsia" w:hAnsiTheme="majorEastAsia" w:cs="宋体" w:hint="eastAsia"/>
                <w:b/>
                <w:bCs/>
                <w:color w:val="000000" w:themeColor="text1"/>
                <w:sz w:val="24"/>
                <w:rPrChange w:id="106" w:author="Administrator" w:date="2025-07-24T08:13:00Z">
                  <w:rPr>
                    <w:rFonts w:asciiTheme="majorEastAsia" w:eastAsiaTheme="majorEastAsia" w:hAnsiTheme="majorEastAsia" w:cs="宋体" w:hint="eastAsia"/>
                    <w:color w:val="000000" w:themeColor="text1"/>
                    <w:sz w:val="24"/>
                  </w:rPr>
                </w:rPrChange>
              </w:rPr>
              <w:t>循</w:t>
            </w:r>
            <w:r>
              <w:rPr>
                <w:rFonts w:asciiTheme="majorEastAsia" w:eastAsiaTheme="majorEastAsia" w:hAnsiTheme="majorEastAsia" w:cs="___WRD_EMBED_SUB_47" w:hint="eastAsia"/>
                <w:b/>
                <w:bCs/>
                <w:color w:val="000000" w:themeColor="text1"/>
                <w:sz w:val="24"/>
                <w:rPrChange w:id="107" w:author="Administrator" w:date="2025-07-24T08:13:00Z">
                  <w:rPr>
                    <w:rFonts w:asciiTheme="majorEastAsia" w:eastAsiaTheme="majorEastAsia" w:hAnsiTheme="majorEastAsia" w:cs="___WRD_EMBED_SUB_47" w:hint="eastAsia"/>
                    <w:color w:val="000000" w:themeColor="text1"/>
                    <w:sz w:val="24"/>
                  </w:rPr>
                </w:rPrChange>
              </w:rPr>
              <w:t>证有</w:t>
            </w:r>
            <w:r>
              <w:rPr>
                <w:rFonts w:asciiTheme="majorEastAsia" w:eastAsiaTheme="majorEastAsia" w:hAnsiTheme="majorEastAsia" w:cs="宋体" w:hint="eastAsia"/>
                <w:b/>
                <w:bCs/>
                <w:color w:val="000000" w:themeColor="text1"/>
                <w:sz w:val="24"/>
                <w:rPrChange w:id="108" w:author="Administrator" w:date="2025-07-24T08:13:00Z">
                  <w:rPr>
                    <w:rFonts w:asciiTheme="majorEastAsia" w:eastAsiaTheme="majorEastAsia" w:hAnsiTheme="majorEastAsia" w:cs="宋体" w:hint="eastAsia"/>
                    <w:color w:val="000000" w:themeColor="text1"/>
                    <w:sz w:val="24"/>
                  </w:rPr>
                </w:rPrChange>
              </w:rPr>
              <w:t>效</w:t>
            </w:r>
            <w:r>
              <w:rPr>
                <w:rFonts w:asciiTheme="majorEastAsia" w:eastAsiaTheme="majorEastAsia" w:hAnsiTheme="majorEastAsia" w:cs="___WRD_EMBED_SUB_47" w:hint="eastAsia"/>
                <w:b/>
                <w:bCs/>
                <w:color w:val="000000" w:themeColor="text1"/>
                <w:sz w:val="24"/>
                <w:rPrChange w:id="109" w:author="Administrator" w:date="2025-07-24T08:13:00Z">
                  <w:rPr>
                    <w:rFonts w:asciiTheme="majorEastAsia" w:eastAsiaTheme="majorEastAsia" w:hAnsiTheme="majorEastAsia" w:cs="___WRD_EMBED_SUB_47" w:hint="eastAsia"/>
                    <w:color w:val="000000" w:themeColor="text1"/>
                    <w:sz w:val="24"/>
                  </w:rPr>
                </w:rPrChange>
              </w:rPr>
              <w:t>的新型</w:t>
            </w:r>
            <w:r>
              <w:rPr>
                <w:rFonts w:asciiTheme="majorEastAsia" w:eastAsiaTheme="majorEastAsia" w:hAnsiTheme="majorEastAsia" w:cs="宋体" w:hint="eastAsia"/>
                <w:b/>
                <w:bCs/>
                <w:color w:val="000000" w:themeColor="text1"/>
                <w:sz w:val="24"/>
                <w:rPrChange w:id="110" w:author="Administrator" w:date="2025-07-24T08:13:00Z">
                  <w:rPr>
                    <w:rFonts w:asciiTheme="majorEastAsia" w:eastAsiaTheme="majorEastAsia" w:hAnsiTheme="majorEastAsia" w:cs="宋体" w:hint="eastAsia"/>
                    <w:color w:val="000000" w:themeColor="text1"/>
                    <w:sz w:val="24"/>
                  </w:rPr>
                </w:rPrChange>
              </w:rPr>
              <w:t>心</w:t>
            </w:r>
            <w:r>
              <w:rPr>
                <w:rFonts w:asciiTheme="majorEastAsia" w:eastAsiaTheme="majorEastAsia" w:hAnsiTheme="majorEastAsia" w:cs="___WRD_EMBED_SUB_47" w:hint="eastAsia"/>
                <w:b/>
                <w:bCs/>
                <w:color w:val="000000" w:themeColor="text1"/>
                <w:sz w:val="24"/>
                <w:rPrChange w:id="111" w:author="Administrator" w:date="2025-07-24T08:13:00Z">
                  <w:rPr>
                    <w:rFonts w:asciiTheme="majorEastAsia" w:eastAsiaTheme="majorEastAsia" w:hAnsiTheme="majorEastAsia" w:cs="___WRD_EMBED_SUB_47" w:hint="eastAsia"/>
                    <w:color w:val="000000" w:themeColor="text1"/>
                    <w:sz w:val="24"/>
                  </w:rPr>
                </w:rPrChange>
              </w:rPr>
              <w:t>理</w:t>
            </w:r>
            <w:r>
              <w:rPr>
                <w:rFonts w:asciiTheme="majorEastAsia" w:eastAsiaTheme="majorEastAsia" w:hAnsiTheme="majorEastAsia" w:cs="宋体" w:hint="eastAsia"/>
                <w:b/>
                <w:bCs/>
                <w:color w:val="000000" w:themeColor="text1"/>
                <w:sz w:val="24"/>
                <w:rPrChange w:id="112" w:author="Administrator" w:date="2025-07-24T08:13:00Z">
                  <w:rPr>
                    <w:rFonts w:asciiTheme="majorEastAsia" w:eastAsiaTheme="majorEastAsia" w:hAnsiTheme="majorEastAsia" w:cs="宋体" w:hint="eastAsia"/>
                    <w:color w:val="000000" w:themeColor="text1"/>
                    <w:sz w:val="24"/>
                  </w:rPr>
                </w:rPrChange>
              </w:rPr>
              <w:t>疗</w:t>
            </w:r>
            <w:r>
              <w:rPr>
                <w:rFonts w:asciiTheme="majorEastAsia" w:eastAsiaTheme="majorEastAsia" w:hAnsiTheme="majorEastAsia" w:cs="___WRD_EMBED_SUB_47" w:hint="eastAsia"/>
                <w:b/>
                <w:bCs/>
                <w:color w:val="000000" w:themeColor="text1"/>
                <w:sz w:val="24"/>
                <w:rPrChange w:id="113" w:author="Administrator" w:date="2025-07-24T08:13:00Z">
                  <w:rPr>
                    <w:rFonts w:asciiTheme="majorEastAsia" w:eastAsiaTheme="majorEastAsia" w:hAnsiTheme="majorEastAsia" w:cs="___WRD_EMBED_SUB_47" w:hint="eastAsia"/>
                    <w:color w:val="000000" w:themeColor="text1"/>
                    <w:sz w:val="24"/>
                  </w:rPr>
                </w:rPrChange>
              </w:rPr>
              <w:t>法</w:t>
            </w:r>
            <w:r>
              <w:rPr>
                <w:rFonts w:asciiTheme="majorEastAsia" w:eastAsiaTheme="majorEastAsia" w:hAnsiTheme="majorEastAsia" w:hint="eastAsia"/>
                <w:b/>
                <w:bCs/>
                <w:color w:val="000000" w:themeColor="text1"/>
                <w:sz w:val="24"/>
                <w:rPrChange w:id="114" w:author="Administrator" w:date="2025-07-24T08:13:00Z">
                  <w:rPr>
                    <w:rFonts w:asciiTheme="majorEastAsia" w:eastAsiaTheme="majorEastAsia" w:hAnsiTheme="majorEastAsia" w:hint="eastAsia"/>
                    <w:color w:val="000000" w:themeColor="text1"/>
                    <w:sz w:val="24"/>
                  </w:rPr>
                </w:rPrChange>
              </w:rPr>
              <w:tab/>
            </w:r>
          </w:p>
          <w:p w14:paraId="7912580A" w14:textId="77777777" w:rsidR="00F3376F" w:rsidRDefault="00000000">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Pr>
                <w:rFonts w:asciiTheme="majorEastAsia" w:eastAsiaTheme="majorEastAsia" w:hAnsiTheme="majorEastAsia" w:cs="宋体" w:hint="eastAsia"/>
                <w:color w:val="000000" w:themeColor="text1"/>
                <w:sz w:val="24"/>
              </w:rPr>
              <w:t>双耳节拍效</w:t>
            </w:r>
            <w:r>
              <w:rPr>
                <w:rFonts w:asciiTheme="majorEastAsia" w:eastAsiaTheme="majorEastAsia" w:hAnsiTheme="majorEastAsia" w:cs="___WRD_EMBED_SUB_47" w:hint="eastAsia"/>
                <w:color w:val="000000" w:themeColor="text1"/>
                <w:sz w:val="24"/>
              </w:rPr>
              <w:t>应（</w:t>
            </w:r>
            <w:r>
              <w:rPr>
                <w:rFonts w:asciiTheme="majorEastAsia" w:eastAsiaTheme="majorEastAsia" w:hAnsiTheme="majorEastAsia" w:hint="eastAsia"/>
                <w:color w:val="000000" w:themeColor="text1"/>
                <w:sz w:val="24"/>
              </w:rPr>
              <w:t>binaural beat effect）</w:t>
            </w:r>
            <w:r>
              <w:rPr>
                <w:rFonts w:asciiTheme="majorEastAsia" w:eastAsiaTheme="majorEastAsia" w:hAnsiTheme="majorEastAsia" w:cs="宋体" w:hint="eastAsia"/>
                <w:color w:val="000000" w:themeColor="text1"/>
                <w:sz w:val="24"/>
              </w:rPr>
              <w:t>是指</w:t>
            </w:r>
            <w:r>
              <w:rPr>
                <w:rFonts w:asciiTheme="majorEastAsia" w:eastAsiaTheme="majorEastAsia" w:hAnsiTheme="majorEastAsia" w:cs="___WRD_EMBED_SUB_47" w:hint="eastAsia"/>
                <w:color w:val="000000" w:themeColor="text1"/>
                <w:sz w:val="24"/>
              </w:rPr>
              <w:t>通过</w:t>
            </w:r>
            <w:r>
              <w:rPr>
                <w:rFonts w:asciiTheme="majorEastAsia" w:eastAsiaTheme="majorEastAsia" w:hAnsiTheme="majorEastAsia" w:cs="宋体" w:hint="eastAsia"/>
                <w:color w:val="000000" w:themeColor="text1"/>
                <w:sz w:val="24"/>
              </w:rPr>
              <w:t>向</w:t>
            </w:r>
            <w:r>
              <w:rPr>
                <w:rFonts w:asciiTheme="majorEastAsia" w:eastAsiaTheme="majorEastAsia" w:hAnsiTheme="majorEastAsia" w:cs="___WRD_EMBED_SUB_47" w:hint="eastAsia"/>
                <w:color w:val="000000" w:themeColor="text1"/>
                <w:sz w:val="24"/>
              </w:rPr>
              <w:t>每</w:t>
            </w:r>
            <w:r>
              <w:rPr>
                <w:rFonts w:asciiTheme="majorEastAsia" w:eastAsiaTheme="majorEastAsia" w:hAnsiTheme="majorEastAsia" w:cs="宋体" w:hint="eastAsia"/>
                <w:color w:val="000000" w:themeColor="text1"/>
                <w:sz w:val="24"/>
              </w:rPr>
              <w:t>只耳朵</w:t>
            </w:r>
            <w:r>
              <w:rPr>
                <w:rFonts w:asciiTheme="majorEastAsia" w:eastAsiaTheme="majorEastAsia" w:hAnsiTheme="majorEastAsia" w:cs="___WRD_EMBED_SUB_47" w:hint="eastAsia"/>
                <w:color w:val="000000" w:themeColor="text1"/>
                <w:sz w:val="24"/>
              </w:rPr>
              <w:t>分别引入</w:t>
            </w:r>
            <w:r>
              <w:rPr>
                <w:rFonts w:asciiTheme="majorEastAsia" w:eastAsiaTheme="majorEastAsia" w:hAnsiTheme="majorEastAsia" w:cs="宋体" w:hint="eastAsia"/>
                <w:color w:val="000000" w:themeColor="text1"/>
                <w:sz w:val="24"/>
              </w:rPr>
              <w:t>两</w:t>
            </w:r>
            <w:r>
              <w:rPr>
                <w:rFonts w:asciiTheme="majorEastAsia" w:eastAsiaTheme="majorEastAsia" w:hAnsiTheme="majorEastAsia" w:cs="___WRD_EMBED_SUB_47" w:hint="eastAsia"/>
                <w:color w:val="000000" w:themeColor="text1"/>
                <w:sz w:val="24"/>
              </w:rPr>
              <w:t>个</w:t>
            </w:r>
            <w:r>
              <w:rPr>
                <w:rFonts w:asciiTheme="majorEastAsia" w:eastAsiaTheme="majorEastAsia" w:hAnsiTheme="majorEastAsia" w:cs="宋体" w:hint="eastAsia"/>
                <w:color w:val="000000" w:themeColor="text1"/>
                <w:sz w:val="24"/>
              </w:rPr>
              <w:t>纯</w:t>
            </w:r>
            <w:r>
              <w:rPr>
                <w:rFonts w:asciiTheme="majorEastAsia" w:eastAsiaTheme="majorEastAsia" w:hAnsiTheme="majorEastAsia" w:cs="___WRD_EMBED_SUB_47" w:hint="eastAsia"/>
                <w:color w:val="000000" w:themeColor="text1"/>
                <w:sz w:val="24"/>
              </w:rPr>
              <w:t>正</w:t>
            </w:r>
            <w:r>
              <w:rPr>
                <w:rFonts w:asciiTheme="majorEastAsia" w:eastAsiaTheme="majorEastAsia" w:hAnsiTheme="majorEastAsia" w:cs="宋体" w:hint="eastAsia"/>
                <w:color w:val="000000" w:themeColor="text1"/>
                <w:sz w:val="24"/>
              </w:rPr>
              <w:t>弦波</w:t>
            </w:r>
            <w:r>
              <w:rPr>
                <w:rFonts w:asciiTheme="majorEastAsia" w:eastAsiaTheme="majorEastAsia" w:hAnsiTheme="majorEastAsia" w:cs="___WRD_EMBED_SUB_47" w:hint="eastAsia"/>
                <w:color w:val="000000" w:themeColor="text1"/>
                <w:sz w:val="24"/>
              </w:rPr>
              <w:t>，保持其</w:t>
            </w:r>
            <w:r>
              <w:rPr>
                <w:rFonts w:asciiTheme="majorEastAsia" w:eastAsiaTheme="majorEastAsia" w:hAnsiTheme="majorEastAsia" w:cs="宋体" w:hint="eastAsia"/>
                <w:color w:val="000000" w:themeColor="text1"/>
                <w:sz w:val="24"/>
              </w:rPr>
              <w:t>强</w:t>
            </w:r>
            <w:r>
              <w:rPr>
                <w:rFonts w:asciiTheme="majorEastAsia" w:eastAsiaTheme="majorEastAsia" w:hAnsiTheme="majorEastAsia" w:cs="___WRD_EMBED_SUB_47" w:hint="eastAsia"/>
                <w:color w:val="000000" w:themeColor="text1"/>
                <w:sz w:val="24"/>
              </w:rPr>
              <w:t>度</w:t>
            </w:r>
            <w:r>
              <w:rPr>
                <w:rFonts w:asciiTheme="majorEastAsia" w:eastAsiaTheme="majorEastAsia" w:hAnsiTheme="majorEastAsia" w:cs="宋体" w:hint="eastAsia"/>
                <w:color w:val="000000" w:themeColor="text1"/>
                <w:sz w:val="24"/>
              </w:rPr>
              <w:t>恒</w:t>
            </w:r>
            <w:r>
              <w:rPr>
                <w:rFonts w:asciiTheme="majorEastAsia" w:eastAsiaTheme="majorEastAsia" w:hAnsiTheme="majorEastAsia" w:cs="___WRD_EMBED_SUB_47" w:hint="eastAsia"/>
                <w:color w:val="000000" w:themeColor="text1"/>
                <w:sz w:val="24"/>
              </w:rPr>
              <w:t>定</w:t>
            </w:r>
            <w:r>
              <w:rPr>
                <w:rFonts w:asciiTheme="majorEastAsia" w:eastAsiaTheme="majorEastAsia" w:hAnsiTheme="majorEastAsia" w:cs="宋体" w:hint="eastAsia"/>
                <w:color w:val="000000" w:themeColor="text1"/>
                <w:sz w:val="24"/>
              </w:rPr>
              <w:t>但</w:t>
            </w:r>
            <w:r>
              <w:rPr>
                <w:rFonts w:asciiTheme="majorEastAsia" w:eastAsiaTheme="majorEastAsia" w:hAnsiTheme="majorEastAsia" w:cs="___WRD_EMBED_SUB_47" w:hint="eastAsia"/>
                <w:color w:val="000000" w:themeColor="text1"/>
                <w:sz w:val="24"/>
              </w:rPr>
              <w:t>在</w:t>
            </w:r>
            <w:r>
              <w:rPr>
                <w:rFonts w:asciiTheme="majorEastAsia" w:eastAsiaTheme="majorEastAsia" w:hAnsiTheme="majorEastAsia" w:cs="宋体" w:hint="eastAsia"/>
                <w:color w:val="000000" w:themeColor="text1"/>
                <w:sz w:val="24"/>
              </w:rPr>
              <w:t>频率</w:t>
            </w:r>
            <w:r>
              <w:rPr>
                <w:rFonts w:asciiTheme="majorEastAsia" w:eastAsiaTheme="majorEastAsia" w:hAnsiTheme="majorEastAsia" w:cs="___WRD_EMBED_SUB_47" w:hint="eastAsia"/>
                <w:color w:val="000000" w:themeColor="text1"/>
                <w:sz w:val="24"/>
              </w:rPr>
              <w:t>上</w:t>
            </w:r>
            <w:r>
              <w:rPr>
                <w:rFonts w:asciiTheme="majorEastAsia" w:eastAsiaTheme="majorEastAsia" w:hAnsiTheme="majorEastAsia" w:cs="宋体" w:hint="eastAsia"/>
                <w:color w:val="000000" w:themeColor="text1"/>
                <w:sz w:val="24"/>
              </w:rPr>
              <w:t>略</w:t>
            </w:r>
            <w:r>
              <w:rPr>
                <w:rFonts w:asciiTheme="majorEastAsia" w:eastAsiaTheme="majorEastAsia" w:hAnsiTheme="majorEastAsia" w:cs="___WRD_EMBED_SUB_47" w:hint="eastAsia"/>
                <w:color w:val="000000" w:themeColor="text1"/>
                <w:sz w:val="24"/>
              </w:rPr>
              <w:t>有差</w:t>
            </w:r>
            <w:r>
              <w:rPr>
                <w:rFonts w:asciiTheme="majorEastAsia" w:eastAsiaTheme="majorEastAsia" w:hAnsiTheme="majorEastAsia" w:cs="宋体" w:hint="eastAsia"/>
                <w:color w:val="000000" w:themeColor="text1"/>
                <w:sz w:val="24"/>
              </w:rPr>
              <w:t>异</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触</w:t>
            </w:r>
            <w:r>
              <w:rPr>
                <w:rFonts w:asciiTheme="majorEastAsia" w:eastAsiaTheme="majorEastAsia" w:hAnsiTheme="majorEastAsia" w:cs="___WRD_EMBED_SUB_47" w:hint="eastAsia"/>
                <w:color w:val="000000" w:themeColor="text1"/>
                <w:sz w:val="24"/>
              </w:rPr>
              <w:t>发了一种虚</w:t>
            </w:r>
            <w:r>
              <w:rPr>
                <w:rFonts w:asciiTheme="majorEastAsia" w:eastAsiaTheme="majorEastAsia" w:hAnsiTheme="majorEastAsia" w:cs="宋体" w:hint="eastAsia"/>
                <w:color w:val="000000" w:themeColor="text1"/>
                <w:sz w:val="24"/>
              </w:rPr>
              <w:t>幻音调</w:t>
            </w:r>
            <w:r>
              <w:rPr>
                <w:rFonts w:asciiTheme="majorEastAsia" w:eastAsiaTheme="majorEastAsia" w:hAnsiTheme="majorEastAsia" w:cs="___WRD_EMBED_SUB_47" w:hint="eastAsia"/>
                <w:color w:val="000000" w:themeColor="text1"/>
                <w:sz w:val="24"/>
              </w:rPr>
              <w:t>的知</w:t>
            </w:r>
            <w:r>
              <w:rPr>
                <w:rFonts w:asciiTheme="majorEastAsia" w:eastAsiaTheme="majorEastAsia" w:hAnsiTheme="majorEastAsia" w:cs="宋体" w:hint="eastAsia"/>
                <w:color w:val="000000" w:themeColor="text1"/>
                <w:sz w:val="24"/>
              </w:rPr>
              <w:t>觉</w:t>
            </w:r>
            <w:r>
              <w:rPr>
                <w:rFonts w:asciiTheme="majorEastAsia" w:eastAsiaTheme="majorEastAsia" w:hAnsiTheme="majorEastAsia" w:hint="eastAsia"/>
                <w:color w:val="000000" w:themeColor="text1"/>
                <w:sz w:val="24"/>
              </w:rPr>
              <w:t>[11]。</w:t>
            </w:r>
            <w:r>
              <w:rPr>
                <w:rFonts w:asciiTheme="majorEastAsia" w:eastAsiaTheme="majorEastAsia" w:hAnsiTheme="majorEastAsia" w:cs="宋体" w:hint="eastAsia"/>
                <w:color w:val="000000" w:themeColor="text1"/>
                <w:sz w:val="24"/>
              </w:rPr>
              <w:t>这</w:t>
            </w:r>
            <w:r>
              <w:rPr>
                <w:rFonts w:asciiTheme="majorEastAsia" w:eastAsiaTheme="majorEastAsia" w:hAnsiTheme="majorEastAsia" w:cs="___WRD_EMBED_SUB_47" w:hint="eastAsia"/>
                <w:color w:val="000000" w:themeColor="text1"/>
                <w:sz w:val="24"/>
              </w:rPr>
              <w:t>种知</w:t>
            </w:r>
            <w:r>
              <w:rPr>
                <w:rFonts w:asciiTheme="majorEastAsia" w:eastAsiaTheme="majorEastAsia" w:hAnsiTheme="majorEastAsia" w:cs="宋体" w:hint="eastAsia"/>
                <w:color w:val="000000" w:themeColor="text1"/>
                <w:sz w:val="24"/>
              </w:rPr>
              <w:t>觉</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频率</w:t>
            </w:r>
            <w:r>
              <w:rPr>
                <w:rFonts w:asciiTheme="majorEastAsia" w:eastAsiaTheme="majorEastAsia" w:hAnsiTheme="majorEastAsia" w:cs="___WRD_EMBED_SUB_47" w:hint="eastAsia"/>
                <w:color w:val="000000" w:themeColor="text1"/>
                <w:sz w:val="24"/>
              </w:rPr>
              <w:t>等</w:t>
            </w:r>
            <w:r>
              <w:rPr>
                <w:rFonts w:asciiTheme="majorEastAsia" w:eastAsiaTheme="majorEastAsia" w:hAnsiTheme="majorEastAsia" w:cs="宋体" w:hint="eastAsia"/>
                <w:color w:val="000000" w:themeColor="text1"/>
                <w:sz w:val="24"/>
              </w:rPr>
              <w:t>于这两</w:t>
            </w:r>
            <w:r>
              <w:rPr>
                <w:rFonts w:asciiTheme="majorEastAsia" w:eastAsiaTheme="majorEastAsia" w:hAnsiTheme="majorEastAsia" w:cs="___WRD_EMBED_SUB_47" w:hint="eastAsia"/>
                <w:color w:val="000000" w:themeColor="text1"/>
                <w:sz w:val="24"/>
              </w:rPr>
              <w:t>个</w:t>
            </w:r>
            <w:r>
              <w:rPr>
                <w:rFonts w:asciiTheme="majorEastAsia" w:eastAsiaTheme="majorEastAsia" w:hAnsiTheme="majorEastAsia" w:cs="宋体" w:hint="eastAsia"/>
                <w:color w:val="000000" w:themeColor="text1"/>
                <w:sz w:val="24"/>
              </w:rPr>
              <w:t>音调</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平</w:t>
            </w:r>
            <w:r>
              <w:rPr>
                <w:rFonts w:asciiTheme="majorEastAsia" w:eastAsiaTheme="majorEastAsia" w:hAnsiTheme="majorEastAsia" w:cs="___WRD_EMBED_SUB_47" w:hint="eastAsia"/>
                <w:color w:val="000000" w:themeColor="text1"/>
                <w:sz w:val="24"/>
              </w:rPr>
              <w:t>均</w:t>
            </w:r>
            <w:r>
              <w:rPr>
                <w:rFonts w:asciiTheme="majorEastAsia" w:eastAsiaTheme="majorEastAsia" w:hAnsiTheme="majorEastAsia" w:cs="宋体" w:hint="eastAsia"/>
                <w:color w:val="000000" w:themeColor="text1"/>
                <w:sz w:val="24"/>
              </w:rPr>
              <w:t>频率</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而振幅变</w:t>
            </w:r>
            <w:r>
              <w:rPr>
                <w:rFonts w:asciiTheme="majorEastAsia" w:eastAsiaTheme="majorEastAsia" w:hAnsiTheme="majorEastAsia" w:cs="___WRD_EMBED_SUB_47" w:hint="eastAsia"/>
                <w:color w:val="000000" w:themeColor="text1"/>
                <w:sz w:val="24"/>
              </w:rPr>
              <w:t>化的</w:t>
            </w:r>
            <w:r>
              <w:rPr>
                <w:rFonts w:asciiTheme="majorEastAsia" w:eastAsiaTheme="majorEastAsia" w:hAnsiTheme="majorEastAsia" w:cs="宋体" w:hint="eastAsia"/>
                <w:color w:val="000000" w:themeColor="text1"/>
                <w:sz w:val="24"/>
              </w:rPr>
              <w:t>频率则</w:t>
            </w:r>
            <w:r>
              <w:rPr>
                <w:rFonts w:asciiTheme="majorEastAsia" w:eastAsiaTheme="majorEastAsia" w:hAnsiTheme="majorEastAsia" w:cs="___WRD_EMBED_SUB_47" w:hint="eastAsia"/>
                <w:color w:val="000000" w:themeColor="text1"/>
                <w:sz w:val="24"/>
              </w:rPr>
              <w:t>等</w:t>
            </w:r>
            <w:r>
              <w:rPr>
                <w:rFonts w:asciiTheme="majorEastAsia" w:eastAsiaTheme="majorEastAsia" w:hAnsiTheme="majorEastAsia" w:cs="宋体" w:hint="eastAsia"/>
                <w:color w:val="000000" w:themeColor="text1"/>
                <w:sz w:val="24"/>
              </w:rPr>
              <w:t>于两</w:t>
            </w:r>
            <w:r>
              <w:rPr>
                <w:rFonts w:asciiTheme="majorEastAsia" w:eastAsiaTheme="majorEastAsia" w:hAnsiTheme="majorEastAsia" w:cs="___WRD_EMBED_SUB_47" w:hint="eastAsia"/>
                <w:color w:val="000000" w:themeColor="text1"/>
                <w:sz w:val="24"/>
              </w:rPr>
              <w:t>个</w:t>
            </w:r>
            <w:r>
              <w:rPr>
                <w:rFonts w:asciiTheme="majorEastAsia" w:eastAsiaTheme="majorEastAsia" w:hAnsiTheme="majorEastAsia" w:cs="宋体" w:hint="eastAsia"/>
                <w:color w:val="000000" w:themeColor="text1"/>
                <w:sz w:val="24"/>
              </w:rPr>
              <w:t>音调</w:t>
            </w:r>
            <w:r>
              <w:rPr>
                <w:rFonts w:asciiTheme="majorEastAsia" w:eastAsiaTheme="majorEastAsia" w:hAnsiTheme="majorEastAsia" w:cs="___WRD_EMBED_SUB_47" w:hint="eastAsia"/>
                <w:color w:val="000000" w:themeColor="text1"/>
                <w:sz w:val="24"/>
              </w:rPr>
              <w:t>之间的</w:t>
            </w:r>
            <w:r>
              <w:rPr>
                <w:rFonts w:asciiTheme="majorEastAsia" w:eastAsiaTheme="majorEastAsia" w:hAnsiTheme="majorEastAsia" w:cs="宋体" w:hint="eastAsia"/>
                <w:color w:val="000000" w:themeColor="text1"/>
                <w:sz w:val="24"/>
              </w:rPr>
              <w:t>频率</w:t>
            </w:r>
            <w:r>
              <w:rPr>
                <w:rFonts w:asciiTheme="majorEastAsia" w:eastAsiaTheme="majorEastAsia" w:hAnsiTheme="majorEastAsia" w:cs="___WRD_EMBED_SUB_47" w:hint="eastAsia"/>
                <w:color w:val="000000" w:themeColor="text1"/>
                <w:sz w:val="24"/>
              </w:rPr>
              <w:t>差</w:t>
            </w:r>
            <w:r>
              <w:rPr>
                <w:rFonts w:asciiTheme="majorEastAsia" w:eastAsiaTheme="majorEastAsia" w:hAnsiTheme="majorEastAsia" w:cs="宋体" w:hint="eastAsia"/>
                <w:color w:val="000000" w:themeColor="text1"/>
                <w:sz w:val="24"/>
              </w:rPr>
              <w:t>异</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例</w:t>
            </w:r>
            <w:r>
              <w:rPr>
                <w:rFonts w:asciiTheme="majorEastAsia" w:eastAsiaTheme="majorEastAsia" w:hAnsiTheme="majorEastAsia" w:cs="___WRD_EMBED_SUB_47" w:hint="eastAsia"/>
                <w:color w:val="000000" w:themeColor="text1"/>
                <w:sz w:val="24"/>
              </w:rPr>
              <w:t>如，对每</w:t>
            </w:r>
            <w:r>
              <w:rPr>
                <w:rFonts w:asciiTheme="majorEastAsia" w:eastAsiaTheme="majorEastAsia" w:hAnsiTheme="majorEastAsia" w:cs="宋体" w:hint="eastAsia"/>
                <w:color w:val="000000" w:themeColor="text1"/>
                <w:sz w:val="24"/>
              </w:rPr>
              <w:t>只耳朵</w:t>
            </w:r>
            <w:r>
              <w:rPr>
                <w:rFonts w:asciiTheme="majorEastAsia" w:eastAsiaTheme="majorEastAsia" w:hAnsiTheme="majorEastAsia" w:cs="___WRD_EMBED_SUB_47" w:hint="eastAsia"/>
                <w:color w:val="000000" w:themeColor="text1"/>
                <w:sz w:val="24"/>
              </w:rPr>
              <w:t>分别作用</w:t>
            </w:r>
            <w:r>
              <w:rPr>
                <w:rFonts w:asciiTheme="majorEastAsia" w:eastAsiaTheme="majorEastAsia" w:hAnsiTheme="majorEastAsia" w:hint="eastAsia"/>
                <w:color w:val="000000" w:themeColor="text1"/>
                <w:sz w:val="24"/>
              </w:rPr>
              <w:t>400 Hz和410 Hz的</w:t>
            </w:r>
            <w:r>
              <w:rPr>
                <w:rFonts w:asciiTheme="majorEastAsia" w:eastAsiaTheme="majorEastAsia" w:hAnsiTheme="majorEastAsia" w:cs="宋体" w:hint="eastAsia"/>
                <w:color w:val="000000" w:themeColor="text1"/>
                <w:sz w:val="24"/>
              </w:rPr>
              <w:t>两</w:t>
            </w:r>
            <w:r>
              <w:rPr>
                <w:rFonts w:asciiTheme="majorEastAsia" w:eastAsiaTheme="majorEastAsia" w:hAnsiTheme="majorEastAsia" w:cs="___WRD_EMBED_SUB_47" w:hint="eastAsia"/>
                <w:color w:val="000000" w:themeColor="text1"/>
                <w:sz w:val="24"/>
              </w:rPr>
              <w:t>个</w:t>
            </w:r>
            <w:r>
              <w:rPr>
                <w:rFonts w:asciiTheme="majorEastAsia" w:eastAsiaTheme="majorEastAsia" w:hAnsiTheme="majorEastAsia" w:cs="宋体" w:hint="eastAsia"/>
                <w:color w:val="000000" w:themeColor="text1"/>
                <w:sz w:val="24"/>
              </w:rPr>
              <w:t>音调</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最终</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感</w:t>
            </w:r>
            <w:r>
              <w:rPr>
                <w:rFonts w:asciiTheme="majorEastAsia" w:eastAsiaTheme="majorEastAsia" w:hAnsiTheme="majorEastAsia" w:cs="___WRD_EMBED_SUB_47" w:hint="eastAsia"/>
                <w:color w:val="000000" w:themeColor="text1"/>
                <w:sz w:val="24"/>
              </w:rPr>
              <w:t>知</w:t>
            </w:r>
            <w:r>
              <w:rPr>
                <w:rFonts w:asciiTheme="majorEastAsia" w:eastAsiaTheme="majorEastAsia" w:hAnsiTheme="majorEastAsia" w:cs="宋体" w:hint="eastAsia"/>
                <w:color w:val="000000" w:themeColor="text1"/>
                <w:sz w:val="24"/>
              </w:rPr>
              <w:t>是</w:t>
            </w:r>
            <w:r>
              <w:rPr>
                <w:rFonts w:asciiTheme="majorEastAsia" w:eastAsiaTheme="majorEastAsia" w:hAnsiTheme="majorEastAsia" w:cs="___WRD_EMBED_SUB_47" w:hint="eastAsia"/>
                <w:color w:val="000000" w:themeColor="text1"/>
                <w:sz w:val="24"/>
              </w:rPr>
              <w:t>一个</w:t>
            </w:r>
            <w:r>
              <w:rPr>
                <w:rFonts w:asciiTheme="majorEastAsia" w:eastAsiaTheme="majorEastAsia" w:hAnsiTheme="majorEastAsia" w:cs="宋体" w:hint="eastAsia"/>
                <w:color w:val="000000" w:themeColor="text1"/>
                <w:sz w:val="24"/>
              </w:rPr>
              <w:t>频率</w:t>
            </w:r>
            <w:r>
              <w:rPr>
                <w:rFonts w:asciiTheme="majorEastAsia" w:eastAsiaTheme="majorEastAsia" w:hAnsiTheme="majorEastAsia" w:cs="___WRD_EMBED_SUB_47" w:hint="eastAsia"/>
                <w:color w:val="000000" w:themeColor="text1"/>
                <w:sz w:val="24"/>
              </w:rPr>
              <w:t>为</w:t>
            </w:r>
            <w:r>
              <w:rPr>
                <w:rFonts w:asciiTheme="majorEastAsia" w:eastAsiaTheme="majorEastAsia" w:hAnsiTheme="majorEastAsia" w:hint="eastAsia"/>
                <w:color w:val="000000" w:themeColor="text1"/>
                <w:sz w:val="24"/>
              </w:rPr>
              <w:t>405 Hz的单一</w:t>
            </w:r>
            <w:r>
              <w:rPr>
                <w:rFonts w:asciiTheme="majorEastAsia" w:eastAsiaTheme="majorEastAsia" w:hAnsiTheme="majorEastAsia" w:cs="宋体" w:hint="eastAsia"/>
                <w:color w:val="000000" w:themeColor="text1"/>
                <w:sz w:val="24"/>
              </w:rPr>
              <w:t>音调</w:t>
            </w:r>
            <w:r>
              <w:rPr>
                <w:rFonts w:asciiTheme="majorEastAsia" w:eastAsiaTheme="majorEastAsia" w:hAnsiTheme="majorEastAsia" w:cs="___WRD_EMBED_SUB_47" w:hint="eastAsia"/>
                <w:color w:val="000000" w:themeColor="text1"/>
                <w:sz w:val="24"/>
              </w:rPr>
              <w:t>，其</w:t>
            </w:r>
            <w:r>
              <w:rPr>
                <w:rFonts w:asciiTheme="majorEastAsia" w:eastAsiaTheme="majorEastAsia" w:hAnsiTheme="majorEastAsia" w:cs="宋体" w:hint="eastAsia"/>
                <w:color w:val="000000" w:themeColor="text1"/>
                <w:sz w:val="24"/>
              </w:rPr>
              <w:t>振幅</w:t>
            </w:r>
            <w:r>
              <w:rPr>
                <w:rFonts w:asciiTheme="majorEastAsia" w:eastAsiaTheme="majorEastAsia" w:hAnsiTheme="majorEastAsia" w:cs="___WRD_EMBED_SUB_47" w:hint="eastAsia"/>
                <w:color w:val="000000" w:themeColor="text1"/>
                <w:sz w:val="24"/>
              </w:rPr>
              <w:t>以</w:t>
            </w:r>
            <w:r>
              <w:rPr>
                <w:rFonts w:asciiTheme="majorEastAsia" w:eastAsiaTheme="majorEastAsia" w:hAnsiTheme="majorEastAsia" w:hint="eastAsia"/>
                <w:color w:val="000000" w:themeColor="text1"/>
                <w:sz w:val="24"/>
              </w:rPr>
              <w:t>10 Hz的</w:t>
            </w:r>
            <w:r>
              <w:rPr>
                <w:rFonts w:asciiTheme="majorEastAsia" w:eastAsiaTheme="majorEastAsia" w:hAnsiTheme="majorEastAsia" w:cs="宋体" w:hint="eastAsia"/>
                <w:color w:val="000000" w:themeColor="text1"/>
                <w:sz w:val="24"/>
              </w:rPr>
              <w:t>频率波</w:t>
            </w:r>
            <w:r>
              <w:rPr>
                <w:rFonts w:asciiTheme="majorEastAsia" w:eastAsiaTheme="majorEastAsia" w:hAnsiTheme="majorEastAsia" w:cs="___WRD_EMBED_SUB_47" w:hint="eastAsia"/>
                <w:color w:val="000000" w:themeColor="text1"/>
                <w:sz w:val="24"/>
              </w:rPr>
              <w:t>动。每</w:t>
            </w:r>
            <w:r>
              <w:rPr>
                <w:rFonts w:asciiTheme="majorEastAsia" w:eastAsiaTheme="majorEastAsia" w:hAnsiTheme="majorEastAsia" w:cs="宋体" w:hint="eastAsia"/>
                <w:color w:val="000000" w:themeColor="text1"/>
                <w:sz w:val="24"/>
              </w:rPr>
              <w:t>只耳朵呈</w:t>
            </w:r>
            <w:r>
              <w:rPr>
                <w:rFonts w:asciiTheme="majorEastAsia" w:eastAsiaTheme="majorEastAsia" w:hAnsiTheme="majorEastAsia" w:cs="___WRD_EMBED_SUB_47" w:hint="eastAsia"/>
                <w:color w:val="000000" w:themeColor="text1"/>
                <w:sz w:val="24"/>
              </w:rPr>
              <w:t>现的信息通过一种称为“</w:t>
            </w:r>
            <w:r>
              <w:rPr>
                <w:rFonts w:asciiTheme="majorEastAsia" w:eastAsiaTheme="majorEastAsia" w:hAnsiTheme="majorEastAsia" w:cs="宋体" w:hint="eastAsia"/>
                <w:color w:val="000000" w:themeColor="text1"/>
                <w:sz w:val="24"/>
              </w:rPr>
              <w:t>双耳整</w:t>
            </w:r>
            <w:r>
              <w:rPr>
                <w:rFonts w:asciiTheme="majorEastAsia" w:eastAsiaTheme="majorEastAsia" w:hAnsiTheme="majorEastAsia" w:cs="___WRD_EMBED_SUB_47" w:hint="eastAsia"/>
                <w:color w:val="000000" w:themeColor="text1"/>
                <w:sz w:val="24"/>
              </w:rPr>
              <w:t>合”的现</w:t>
            </w:r>
            <w:r>
              <w:rPr>
                <w:rFonts w:asciiTheme="majorEastAsia" w:eastAsiaTheme="majorEastAsia" w:hAnsiTheme="majorEastAsia" w:cs="宋体" w:hint="eastAsia"/>
                <w:color w:val="000000" w:themeColor="text1"/>
                <w:sz w:val="24"/>
              </w:rPr>
              <w:t>象</w:t>
            </w:r>
            <w:r>
              <w:rPr>
                <w:rFonts w:asciiTheme="majorEastAsia" w:eastAsiaTheme="majorEastAsia" w:hAnsiTheme="majorEastAsia" w:cs="___WRD_EMBED_SUB_47" w:hint="eastAsia"/>
                <w:color w:val="000000" w:themeColor="text1"/>
                <w:sz w:val="24"/>
              </w:rPr>
              <w:t>进行处理和合并，</w:t>
            </w:r>
            <w:r>
              <w:rPr>
                <w:rFonts w:asciiTheme="majorEastAsia" w:eastAsiaTheme="majorEastAsia" w:hAnsiTheme="majorEastAsia" w:cs="宋体" w:hint="eastAsia"/>
                <w:color w:val="000000" w:themeColor="text1"/>
                <w:sz w:val="24"/>
              </w:rPr>
              <w:t>形</w:t>
            </w:r>
            <w:r>
              <w:rPr>
                <w:rFonts w:asciiTheme="majorEastAsia" w:eastAsiaTheme="majorEastAsia" w:hAnsiTheme="majorEastAsia" w:cs="___WRD_EMBED_SUB_47" w:hint="eastAsia"/>
                <w:color w:val="000000" w:themeColor="text1"/>
                <w:sz w:val="24"/>
              </w:rPr>
              <w:t>成</w:t>
            </w:r>
            <w:r>
              <w:rPr>
                <w:rFonts w:asciiTheme="majorEastAsia" w:eastAsiaTheme="majorEastAsia" w:hAnsiTheme="majorEastAsia" w:cs="宋体" w:hint="eastAsia"/>
                <w:color w:val="000000" w:themeColor="text1"/>
                <w:sz w:val="24"/>
              </w:rPr>
              <w:t>最终</w:t>
            </w:r>
            <w:r>
              <w:rPr>
                <w:rFonts w:asciiTheme="majorEastAsia" w:eastAsiaTheme="majorEastAsia" w:hAnsiTheme="majorEastAsia" w:cs="___WRD_EMBED_SUB_47" w:hint="eastAsia"/>
                <w:color w:val="000000" w:themeColor="text1"/>
                <w:sz w:val="24"/>
              </w:rPr>
              <w:t>的单一</w:t>
            </w:r>
            <w:r>
              <w:rPr>
                <w:rFonts w:asciiTheme="majorEastAsia" w:eastAsiaTheme="majorEastAsia" w:hAnsiTheme="majorEastAsia" w:cs="宋体" w:hint="eastAsia"/>
                <w:color w:val="000000" w:themeColor="text1"/>
                <w:sz w:val="24"/>
              </w:rPr>
              <w:t>统</w:t>
            </w:r>
            <w:r>
              <w:rPr>
                <w:rFonts w:asciiTheme="majorEastAsia" w:eastAsiaTheme="majorEastAsia" w:hAnsiTheme="majorEastAsia" w:cs="___WRD_EMBED_SUB_47" w:hint="eastAsia"/>
                <w:color w:val="000000" w:themeColor="text1"/>
                <w:sz w:val="24"/>
              </w:rPr>
              <w:t>一</w:t>
            </w:r>
            <w:r>
              <w:rPr>
                <w:rFonts w:asciiTheme="majorEastAsia" w:eastAsiaTheme="majorEastAsia" w:hAnsiTheme="majorEastAsia" w:cs="宋体" w:hint="eastAsia"/>
                <w:color w:val="000000" w:themeColor="text1"/>
                <w:sz w:val="24"/>
              </w:rPr>
              <w:t>感</w:t>
            </w:r>
            <w:r>
              <w:rPr>
                <w:rFonts w:asciiTheme="majorEastAsia" w:eastAsiaTheme="majorEastAsia" w:hAnsiTheme="majorEastAsia" w:cs="___WRD_EMBED_SUB_47" w:hint="eastAsia"/>
                <w:color w:val="000000" w:themeColor="text1"/>
                <w:sz w:val="24"/>
              </w:rPr>
              <w:t>知。</w:t>
            </w:r>
          </w:p>
          <w:p w14:paraId="4FC87942" w14:textId="77777777" w:rsidR="00F3376F" w:rsidRDefault="00000000">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Pr>
                <w:rFonts w:asciiTheme="majorEastAsia" w:eastAsiaTheme="majorEastAsia" w:hAnsiTheme="majorEastAsia" w:cs="宋体" w:hint="eastAsia"/>
                <w:color w:val="000000" w:themeColor="text1"/>
                <w:sz w:val="24"/>
              </w:rPr>
              <w:t>尽</w:t>
            </w:r>
            <w:r>
              <w:rPr>
                <w:rFonts w:asciiTheme="majorEastAsia" w:eastAsiaTheme="majorEastAsia" w:hAnsiTheme="majorEastAsia" w:cs="___WRD_EMBED_SUB_47" w:hint="eastAsia"/>
                <w:color w:val="000000" w:themeColor="text1"/>
                <w:sz w:val="24"/>
              </w:rPr>
              <w:t>管关</w:t>
            </w:r>
            <w:r>
              <w:rPr>
                <w:rFonts w:asciiTheme="majorEastAsia" w:eastAsiaTheme="majorEastAsia" w:hAnsiTheme="majorEastAsia" w:cs="宋体" w:hint="eastAsia"/>
                <w:color w:val="000000" w:themeColor="text1"/>
                <w:sz w:val="24"/>
              </w:rPr>
              <w:t>于双耳听觉节拍机制</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观</w:t>
            </w:r>
            <w:r>
              <w:rPr>
                <w:rFonts w:asciiTheme="majorEastAsia" w:eastAsiaTheme="majorEastAsia" w:hAnsiTheme="majorEastAsia" w:cs="___WRD_EMBED_SUB_47" w:hint="eastAsia"/>
                <w:color w:val="000000" w:themeColor="text1"/>
                <w:sz w:val="24"/>
              </w:rPr>
              <w:t>点尚</w:t>
            </w:r>
            <w:r>
              <w:rPr>
                <w:rFonts w:asciiTheme="majorEastAsia" w:eastAsiaTheme="majorEastAsia" w:hAnsiTheme="majorEastAsia" w:cs="宋体" w:hint="eastAsia"/>
                <w:color w:val="000000" w:themeColor="text1"/>
                <w:sz w:val="24"/>
              </w:rPr>
              <w:t>未达</w:t>
            </w:r>
            <w:r>
              <w:rPr>
                <w:rFonts w:asciiTheme="majorEastAsia" w:eastAsiaTheme="majorEastAsia" w:hAnsiTheme="majorEastAsia" w:cs="___WRD_EMBED_SUB_47" w:hint="eastAsia"/>
                <w:color w:val="000000" w:themeColor="text1"/>
                <w:sz w:val="24"/>
              </w:rPr>
              <w:t>成共识，</w:t>
            </w:r>
            <w:r>
              <w:rPr>
                <w:rFonts w:asciiTheme="majorEastAsia" w:eastAsiaTheme="majorEastAsia" w:hAnsiTheme="majorEastAsia" w:cs="宋体" w:hint="eastAsia"/>
                <w:color w:val="000000" w:themeColor="text1"/>
                <w:sz w:val="24"/>
              </w:rPr>
              <w:t>但越</w:t>
            </w:r>
            <w:r>
              <w:rPr>
                <w:rFonts w:asciiTheme="majorEastAsia" w:eastAsiaTheme="majorEastAsia" w:hAnsiTheme="majorEastAsia" w:cs="___WRD_EMBED_SUB_47" w:hint="eastAsia"/>
                <w:color w:val="000000" w:themeColor="text1"/>
                <w:sz w:val="24"/>
              </w:rPr>
              <w:t>来</w:t>
            </w:r>
            <w:r>
              <w:rPr>
                <w:rFonts w:asciiTheme="majorEastAsia" w:eastAsiaTheme="majorEastAsia" w:hAnsiTheme="majorEastAsia" w:cs="宋体" w:hint="eastAsia"/>
                <w:color w:val="000000" w:themeColor="text1"/>
                <w:sz w:val="24"/>
              </w:rPr>
              <w:t>越</w:t>
            </w:r>
            <w:r>
              <w:rPr>
                <w:rFonts w:asciiTheme="majorEastAsia" w:eastAsiaTheme="majorEastAsia" w:hAnsiTheme="majorEastAsia" w:cs="___WRD_EMBED_SUB_47" w:hint="eastAsia"/>
                <w:color w:val="000000" w:themeColor="text1"/>
                <w:sz w:val="24"/>
              </w:rPr>
              <w:t>多的研究表明，</w:t>
            </w:r>
            <w:r>
              <w:rPr>
                <w:rFonts w:asciiTheme="majorEastAsia" w:eastAsiaTheme="majorEastAsia" w:hAnsiTheme="majorEastAsia" w:cs="宋体" w:hint="eastAsia"/>
                <w:color w:val="000000" w:themeColor="text1"/>
                <w:sz w:val="24"/>
              </w:rPr>
              <w:t>双耳听觉节拍</w:t>
            </w:r>
            <w:r>
              <w:rPr>
                <w:rFonts w:asciiTheme="majorEastAsia" w:eastAsiaTheme="majorEastAsia" w:hAnsiTheme="majorEastAsia" w:cs="___WRD_EMBED_SUB_47" w:hint="eastAsia"/>
                <w:color w:val="000000" w:themeColor="text1"/>
                <w:sz w:val="24"/>
              </w:rPr>
              <w:t>对认知和</w:t>
            </w:r>
            <w:r>
              <w:rPr>
                <w:rFonts w:asciiTheme="majorEastAsia" w:eastAsiaTheme="majorEastAsia" w:hAnsiTheme="majorEastAsia" w:cs="宋体" w:hint="eastAsia"/>
                <w:color w:val="000000" w:themeColor="text1"/>
                <w:sz w:val="24"/>
              </w:rPr>
              <w:t>心</w:t>
            </w:r>
            <w:r>
              <w:rPr>
                <w:rFonts w:asciiTheme="majorEastAsia" w:eastAsiaTheme="majorEastAsia" w:hAnsiTheme="majorEastAsia" w:cs="___WRD_EMBED_SUB_47" w:hint="eastAsia"/>
                <w:color w:val="000000" w:themeColor="text1"/>
                <w:sz w:val="24"/>
              </w:rPr>
              <w:t>理生理状</w:t>
            </w:r>
            <w:r>
              <w:rPr>
                <w:rFonts w:asciiTheme="majorEastAsia" w:eastAsiaTheme="majorEastAsia" w:hAnsiTheme="majorEastAsia" w:cs="宋体" w:hint="eastAsia"/>
                <w:color w:val="000000" w:themeColor="text1"/>
                <w:sz w:val="24"/>
              </w:rPr>
              <w:t>态</w:t>
            </w:r>
            <w:r>
              <w:rPr>
                <w:rFonts w:asciiTheme="majorEastAsia" w:eastAsiaTheme="majorEastAsia" w:hAnsiTheme="majorEastAsia" w:cs="___WRD_EMBED_SUB_47" w:hint="eastAsia"/>
                <w:color w:val="000000" w:themeColor="text1"/>
                <w:sz w:val="24"/>
              </w:rPr>
              <w:t>产生影响。多项研究报</w:t>
            </w:r>
            <w:r>
              <w:rPr>
                <w:rFonts w:asciiTheme="majorEastAsia" w:eastAsiaTheme="majorEastAsia" w:hAnsiTheme="majorEastAsia" w:cs="宋体" w:hint="eastAsia"/>
                <w:color w:val="000000" w:themeColor="text1"/>
                <w:sz w:val="24"/>
              </w:rPr>
              <w:t>道指</w:t>
            </w:r>
            <w:r>
              <w:rPr>
                <w:rFonts w:asciiTheme="majorEastAsia" w:eastAsiaTheme="majorEastAsia" w:hAnsiTheme="majorEastAsia" w:cs="___WRD_EMBED_SUB_47" w:hint="eastAsia"/>
                <w:color w:val="000000" w:themeColor="text1"/>
                <w:sz w:val="24"/>
              </w:rPr>
              <w:t>出，</w:t>
            </w:r>
            <w:r>
              <w:rPr>
                <w:rFonts w:asciiTheme="majorEastAsia" w:eastAsiaTheme="majorEastAsia" w:hAnsiTheme="majorEastAsia" w:cs="宋体" w:hint="eastAsia"/>
                <w:color w:val="000000" w:themeColor="text1"/>
                <w:sz w:val="24"/>
              </w:rPr>
              <w:t>双耳节拍</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暴露</w:t>
            </w:r>
            <w:r>
              <w:rPr>
                <w:rFonts w:asciiTheme="majorEastAsia" w:eastAsiaTheme="majorEastAsia" w:hAnsiTheme="majorEastAsia" w:cs="___WRD_EMBED_SUB_47" w:hint="eastAsia"/>
                <w:color w:val="000000" w:themeColor="text1"/>
                <w:sz w:val="24"/>
              </w:rPr>
              <w:t>引起了</w:t>
            </w:r>
            <w:r>
              <w:rPr>
                <w:rFonts w:asciiTheme="majorEastAsia" w:eastAsiaTheme="majorEastAsia" w:hAnsiTheme="majorEastAsia" w:cs="宋体" w:hint="eastAsia"/>
                <w:color w:val="000000" w:themeColor="text1"/>
                <w:sz w:val="24"/>
              </w:rPr>
              <w:t>心</w:t>
            </w:r>
            <w:r>
              <w:rPr>
                <w:rFonts w:asciiTheme="majorEastAsia" w:eastAsiaTheme="majorEastAsia" w:hAnsiTheme="majorEastAsia" w:cs="___WRD_EMBED_SUB_47" w:hint="eastAsia"/>
                <w:color w:val="000000" w:themeColor="text1"/>
                <w:sz w:val="24"/>
              </w:rPr>
              <w:t>理生理</w:t>
            </w:r>
            <w:r>
              <w:rPr>
                <w:rFonts w:asciiTheme="majorEastAsia" w:eastAsiaTheme="majorEastAsia" w:hAnsiTheme="majorEastAsia" w:cs="宋体" w:hint="eastAsia"/>
                <w:color w:val="000000" w:themeColor="text1"/>
                <w:sz w:val="24"/>
              </w:rPr>
              <w:t>变</w:t>
            </w:r>
            <w:r>
              <w:rPr>
                <w:rFonts w:asciiTheme="majorEastAsia" w:eastAsiaTheme="majorEastAsia" w:hAnsiTheme="majorEastAsia" w:cs="___WRD_EMBED_SUB_47" w:hint="eastAsia"/>
                <w:color w:val="000000" w:themeColor="text1"/>
                <w:sz w:val="24"/>
              </w:rPr>
              <w:t>化。</w:t>
            </w:r>
            <w:r>
              <w:rPr>
                <w:rFonts w:asciiTheme="majorEastAsia" w:eastAsiaTheme="majorEastAsia" w:hAnsiTheme="majorEastAsia" w:cs="宋体" w:hint="eastAsia"/>
                <w:color w:val="000000" w:themeColor="text1"/>
                <w:sz w:val="24"/>
              </w:rPr>
              <w:t>例</w:t>
            </w:r>
            <w:r>
              <w:rPr>
                <w:rFonts w:asciiTheme="majorEastAsia" w:eastAsiaTheme="majorEastAsia" w:hAnsiTheme="majorEastAsia" w:cs="___WRD_EMBED_SUB_47" w:hint="eastAsia"/>
                <w:color w:val="000000" w:themeColor="text1"/>
                <w:sz w:val="24"/>
              </w:rPr>
              <w:t>如，已成</w:t>
            </w:r>
            <w:r>
              <w:rPr>
                <w:rFonts w:asciiTheme="majorEastAsia" w:eastAsiaTheme="majorEastAsia" w:hAnsiTheme="majorEastAsia" w:cs="宋体" w:hint="eastAsia"/>
                <w:color w:val="000000" w:themeColor="text1"/>
                <w:sz w:val="24"/>
              </w:rPr>
              <w:t>功使</w:t>
            </w:r>
            <w:r>
              <w:rPr>
                <w:rFonts w:asciiTheme="majorEastAsia" w:eastAsiaTheme="majorEastAsia" w:hAnsiTheme="majorEastAsia" w:cs="___WRD_EMBED_SUB_47" w:hint="eastAsia"/>
                <w:color w:val="000000" w:themeColor="text1"/>
                <w:sz w:val="24"/>
              </w:rPr>
              <w:t>用θ</w:t>
            </w:r>
            <w:r>
              <w:rPr>
                <w:rFonts w:asciiTheme="majorEastAsia" w:eastAsiaTheme="majorEastAsia" w:hAnsiTheme="majorEastAsia" w:hint="eastAsia"/>
                <w:color w:val="000000" w:themeColor="text1"/>
                <w:sz w:val="24"/>
              </w:rPr>
              <w:t>/δ</w:t>
            </w:r>
            <w:r>
              <w:rPr>
                <w:rFonts w:asciiTheme="majorEastAsia" w:eastAsiaTheme="majorEastAsia" w:hAnsiTheme="majorEastAsia" w:cs="宋体" w:hint="eastAsia"/>
                <w:color w:val="000000" w:themeColor="text1"/>
                <w:sz w:val="24"/>
              </w:rPr>
              <w:t>频带频率</w:t>
            </w:r>
            <w:r>
              <w:rPr>
                <w:rFonts w:asciiTheme="majorEastAsia" w:eastAsiaTheme="majorEastAsia" w:hAnsiTheme="majorEastAsia" w:cs="___WRD_EMBED_SUB_47" w:hint="eastAsia"/>
                <w:color w:val="000000" w:themeColor="text1"/>
                <w:sz w:val="24"/>
              </w:rPr>
              <w:t>来</w:t>
            </w:r>
            <w:r>
              <w:rPr>
                <w:rFonts w:asciiTheme="majorEastAsia" w:eastAsiaTheme="majorEastAsia" w:hAnsiTheme="majorEastAsia" w:cs="宋体" w:hint="eastAsia"/>
                <w:color w:val="000000" w:themeColor="text1"/>
                <w:sz w:val="24"/>
              </w:rPr>
              <w:t>降低焦虑水平</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增</w:t>
            </w:r>
            <w:r>
              <w:rPr>
                <w:rFonts w:asciiTheme="majorEastAsia" w:eastAsiaTheme="majorEastAsia" w:hAnsiTheme="majorEastAsia" w:cs="___WRD_EMBED_SUB_47" w:hint="eastAsia"/>
                <w:color w:val="000000" w:themeColor="text1"/>
                <w:sz w:val="24"/>
              </w:rPr>
              <w:t>加</w:t>
            </w:r>
            <w:r>
              <w:rPr>
                <w:rFonts w:asciiTheme="majorEastAsia" w:eastAsiaTheme="majorEastAsia" w:hAnsiTheme="majorEastAsia" w:cs="宋体" w:hint="eastAsia"/>
                <w:color w:val="000000" w:themeColor="text1"/>
                <w:sz w:val="24"/>
              </w:rPr>
              <w:t>催眠易感</w:t>
            </w:r>
            <w:r>
              <w:rPr>
                <w:rFonts w:asciiTheme="majorEastAsia" w:eastAsiaTheme="majorEastAsia" w:hAnsiTheme="majorEastAsia" w:cs="___WRD_EMBED_SUB_47" w:hint="eastAsia"/>
                <w:color w:val="000000" w:themeColor="text1"/>
                <w:sz w:val="24"/>
              </w:rPr>
              <w:t>性和创</w:t>
            </w:r>
            <w:r>
              <w:rPr>
                <w:rFonts w:asciiTheme="majorEastAsia" w:eastAsiaTheme="majorEastAsia" w:hAnsiTheme="majorEastAsia" w:cs="宋体" w:hint="eastAsia"/>
                <w:color w:val="000000" w:themeColor="text1"/>
                <w:sz w:val="24"/>
              </w:rPr>
              <w:t>造</w:t>
            </w:r>
            <w:r>
              <w:rPr>
                <w:rFonts w:asciiTheme="majorEastAsia" w:eastAsiaTheme="majorEastAsia" w:hAnsiTheme="majorEastAsia" w:cs="___WRD_EMBED_SUB_47" w:hint="eastAsia"/>
                <w:color w:val="000000" w:themeColor="text1"/>
                <w:sz w:val="24"/>
              </w:rPr>
              <w:t>力</w:t>
            </w:r>
            <w:r>
              <w:rPr>
                <w:rFonts w:asciiTheme="majorEastAsia" w:eastAsiaTheme="majorEastAsia" w:hAnsiTheme="majorEastAsia" w:hint="eastAsia"/>
                <w:color w:val="000000" w:themeColor="text1"/>
                <w:sz w:val="24"/>
              </w:rPr>
              <w:t>[12]。同</w:t>
            </w:r>
            <w:r>
              <w:rPr>
                <w:rFonts w:asciiTheme="majorEastAsia" w:eastAsiaTheme="majorEastAsia" w:hAnsiTheme="majorEastAsia" w:cs="宋体" w:hint="eastAsia"/>
                <w:color w:val="000000" w:themeColor="text1"/>
                <w:sz w:val="24"/>
              </w:rPr>
              <w:t>样</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双耳节拍还</w:t>
            </w:r>
            <w:r>
              <w:rPr>
                <w:rFonts w:asciiTheme="majorEastAsia" w:eastAsiaTheme="majorEastAsia" w:hAnsiTheme="majorEastAsia" w:cs="___WRD_EMBED_SUB_47" w:hint="eastAsia"/>
                <w:color w:val="000000" w:themeColor="text1"/>
                <w:sz w:val="24"/>
              </w:rPr>
              <w:t>与注意力和</w:t>
            </w:r>
            <w:r>
              <w:rPr>
                <w:rFonts w:asciiTheme="majorEastAsia" w:eastAsiaTheme="majorEastAsia" w:hAnsiTheme="majorEastAsia" w:cs="宋体" w:hint="eastAsia"/>
                <w:color w:val="000000" w:themeColor="text1"/>
                <w:sz w:val="24"/>
              </w:rPr>
              <w:t>警觉</w:t>
            </w:r>
            <w:r>
              <w:rPr>
                <w:rFonts w:asciiTheme="majorEastAsia" w:eastAsiaTheme="majorEastAsia" w:hAnsiTheme="majorEastAsia" w:cs="___WRD_EMBED_SUB_47" w:hint="eastAsia"/>
                <w:color w:val="000000" w:themeColor="text1"/>
                <w:sz w:val="24"/>
              </w:rPr>
              <w:t>任务的改</w:t>
            </w:r>
            <w:r>
              <w:rPr>
                <w:rFonts w:asciiTheme="majorEastAsia" w:eastAsiaTheme="majorEastAsia" w:hAnsiTheme="majorEastAsia" w:cs="宋体" w:hint="eastAsia"/>
                <w:color w:val="000000" w:themeColor="text1"/>
                <w:sz w:val="24"/>
              </w:rPr>
              <w:t>善</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长</w:t>
            </w:r>
            <w:r>
              <w:rPr>
                <w:rFonts w:asciiTheme="majorEastAsia" w:eastAsiaTheme="majorEastAsia" w:hAnsiTheme="majorEastAsia" w:cs="___WRD_EMBED_SUB_47" w:hint="eastAsia"/>
                <w:color w:val="000000" w:themeColor="text1"/>
                <w:sz w:val="24"/>
              </w:rPr>
              <w:t>时和</w:t>
            </w:r>
            <w:r>
              <w:rPr>
                <w:rFonts w:asciiTheme="majorEastAsia" w:eastAsiaTheme="majorEastAsia" w:hAnsiTheme="majorEastAsia" w:cs="宋体" w:hint="eastAsia"/>
                <w:color w:val="000000" w:themeColor="text1"/>
                <w:sz w:val="24"/>
              </w:rPr>
              <w:t>短</w:t>
            </w:r>
            <w:r>
              <w:rPr>
                <w:rFonts w:asciiTheme="majorEastAsia" w:eastAsiaTheme="majorEastAsia" w:hAnsiTheme="majorEastAsia" w:cs="___WRD_EMBED_SUB_47" w:hint="eastAsia"/>
                <w:color w:val="000000" w:themeColor="text1"/>
                <w:sz w:val="24"/>
              </w:rPr>
              <w:t>时记</w:t>
            </w:r>
            <w:r>
              <w:rPr>
                <w:rFonts w:asciiTheme="majorEastAsia" w:eastAsiaTheme="majorEastAsia" w:hAnsiTheme="majorEastAsia" w:cs="宋体" w:hint="eastAsia"/>
                <w:color w:val="000000" w:themeColor="text1"/>
                <w:sz w:val="24"/>
              </w:rPr>
              <w:t>忆</w:t>
            </w:r>
            <w:r>
              <w:rPr>
                <w:rFonts w:asciiTheme="majorEastAsia" w:eastAsiaTheme="majorEastAsia" w:hAnsiTheme="majorEastAsia" w:cs="___WRD_EMBED_SUB_47" w:hint="eastAsia"/>
                <w:color w:val="000000" w:themeColor="text1"/>
                <w:sz w:val="24"/>
              </w:rPr>
              <w:t>，以及</w:t>
            </w:r>
            <w:r>
              <w:rPr>
                <w:rFonts w:asciiTheme="majorEastAsia" w:eastAsiaTheme="majorEastAsia" w:hAnsiTheme="majorEastAsia" w:cs="宋体" w:hint="eastAsia"/>
                <w:color w:val="000000" w:themeColor="text1"/>
                <w:sz w:val="24"/>
              </w:rPr>
              <w:t>感</w:t>
            </w:r>
            <w:r>
              <w:rPr>
                <w:rFonts w:asciiTheme="majorEastAsia" w:eastAsiaTheme="majorEastAsia" w:hAnsiTheme="majorEastAsia" w:cs="___WRD_EMBED_SUB_47" w:hint="eastAsia"/>
                <w:color w:val="000000" w:themeColor="text1"/>
                <w:sz w:val="24"/>
              </w:rPr>
              <w:t>知到的</w:t>
            </w:r>
            <w:r>
              <w:rPr>
                <w:rFonts w:asciiTheme="majorEastAsia" w:eastAsiaTheme="majorEastAsia" w:hAnsiTheme="majorEastAsia" w:cs="宋体" w:hint="eastAsia"/>
                <w:color w:val="000000" w:themeColor="text1"/>
                <w:sz w:val="24"/>
              </w:rPr>
              <w:t>疼痛</w:t>
            </w:r>
            <w:r>
              <w:rPr>
                <w:rFonts w:asciiTheme="majorEastAsia" w:eastAsiaTheme="majorEastAsia" w:hAnsiTheme="majorEastAsia" w:cs="___WRD_EMBED_SUB_47" w:hint="eastAsia"/>
                <w:color w:val="000000" w:themeColor="text1"/>
                <w:sz w:val="24"/>
              </w:rPr>
              <w:t>方面的改</w:t>
            </w:r>
            <w:r>
              <w:rPr>
                <w:rFonts w:asciiTheme="majorEastAsia" w:eastAsiaTheme="majorEastAsia" w:hAnsiTheme="majorEastAsia" w:cs="宋体" w:hint="eastAsia"/>
                <w:color w:val="000000" w:themeColor="text1"/>
                <w:sz w:val="24"/>
              </w:rPr>
              <w:t>善</w:t>
            </w:r>
            <w:r>
              <w:rPr>
                <w:rFonts w:asciiTheme="majorEastAsia" w:eastAsiaTheme="majorEastAsia" w:hAnsiTheme="majorEastAsia" w:cs="___WRD_EMBED_SUB_47" w:hint="eastAsia"/>
                <w:color w:val="000000" w:themeColor="text1"/>
                <w:sz w:val="24"/>
              </w:rPr>
              <w:t>相关</w:t>
            </w:r>
            <w:r>
              <w:rPr>
                <w:rFonts w:asciiTheme="majorEastAsia" w:eastAsiaTheme="majorEastAsia" w:hAnsiTheme="majorEastAsia" w:hint="eastAsia"/>
                <w:color w:val="000000" w:themeColor="text1"/>
                <w:sz w:val="24"/>
              </w:rPr>
              <w:t>[13]。</w:t>
            </w:r>
            <w:r>
              <w:rPr>
                <w:rFonts w:asciiTheme="majorEastAsia" w:eastAsiaTheme="majorEastAsia" w:hAnsiTheme="majorEastAsia" w:cs="宋体" w:hint="eastAsia"/>
                <w:color w:val="000000" w:themeColor="text1"/>
                <w:sz w:val="24"/>
              </w:rPr>
              <w:t>然而</w:t>
            </w:r>
            <w:r>
              <w:rPr>
                <w:rFonts w:asciiTheme="majorEastAsia" w:eastAsiaTheme="majorEastAsia" w:hAnsiTheme="majorEastAsia" w:cs="___WRD_EMBED_SUB_47" w:hint="eastAsia"/>
                <w:color w:val="000000" w:themeColor="text1"/>
                <w:sz w:val="24"/>
              </w:rPr>
              <w:t>，其他研究</w:t>
            </w:r>
            <w:r>
              <w:rPr>
                <w:rFonts w:asciiTheme="majorEastAsia" w:eastAsiaTheme="majorEastAsia" w:hAnsiTheme="majorEastAsia" w:cs="宋体" w:hint="eastAsia"/>
                <w:color w:val="000000" w:themeColor="text1"/>
                <w:sz w:val="24"/>
              </w:rPr>
              <w:t>未</w:t>
            </w:r>
            <w:r>
              <w:rPr>
                <w:rFonts w:asciiTheme="majorEastAsia" w:eastAsiaTheme="majorEastAsia" w:hAnsiTheme="majorEastAsia" w:cs="___WRD_EMBED_SUB_47" w:hint="eastAsia"/>
                <w:color w:val="000000" w:themeColor="text1"/>
                <w:sz w:val="24"/>
              </w:rPr>
              <w:t>能证实</w:t>
            </w:r>
            <w:r>
              <w:rPr>
                <w:rFonts w:asciiTheme="majorEastAsia" w:eastAsiaTheme="majorEastAsia" w:hAnsiTheme="majorEastAsia" w:cs="宋体" w:hint="eastAsia"/>
                <w:color w:val="000000" w:themeColor="text1"/>
                <w:sz w:val="24"/>
              </w:rPr>
              <w:t>双耳节拍</w:t>
            </w:r>
            <w:r>
              <w:rPr>
                <w:rFonts w:asciiTheme="majorEastAsia" w:eastAsiaTheme="majorEastAsia" w:hAnsiTheme="majorEastAsia" w:cs="___WRD_EMBED_SUB_47" w:hint="eastAsia"/>
                <w:color w:val="000000" w:themeColor="text1"/>
                <w:sz w:val="24"/>
              </w:rPr>
              <w:t>在</w:t>
            </w:r>
            <w:r>
              <w:rPr>
                <w:rFonts w:asciiTheme="majorEastAsia" w:eastAsiaTheme="majorEastAsia" w:hAnsiTheme="majorEastAsia" w:cs="宋体" w:hint="eastAsia"/>
                <w:color w:val="000000" w:themeColor="text1"/>
                <w:sz w:val="24"/>
              </w:rPr>
              <w:t>某些领域</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例</w:t>
            </w:r>
            <w:r>
              <w:rPr>
                <w:rFonts w:asciiTheme="majorEastAsia" w:eastAsiaTheme="majorEastAsia" w:hAnsiTheme="majorEastAsia" w:cs="___WRD_EMBED_SUB_47" w:hint="eastAsia"/>
                <w:color w:val="000000" w:themeColor="text1"/>
                <w:sz w:val="24"/>
              </w:rPr>
              <w:t>如注意力）的有</w:t>
            </w:r>
            <w:r>
              <w:rPr>
                <w:rFonts w:asciiTheme="majorEastAsia" w:eastAsiaTheme="majorEastAsia" w:hAnsiTheme="majorEastAsia" w:cs="宋体" w:hint="eastAsia"/>
                <w:color w:val="000000" w:themeColor="text1"/>
                <w:sz w:val="24"/>
              </w:rPr>
              <w:t>效</w:t>
            </w:r>
            <w:r>
              <w:rPr>
                <w:rFonts w:asciiTheme="majorEastAsia" w:eastAsiaTheme="majorEastAsia" w:hAnsiTheme="majorEastAsia" w:cs="___WRD_EMBED_SUB_47" w:hint="eastAsia"/>
                <w:color w:val="000000" w:themeColor="text1"/>
                <w:sz w:val="24"/>
              </w:rPr>
              <w:t>性。</w:t>
            </w:r>
            <w:r>
              <w:rPr>
                <w:rFonts w:asciiTheme="majorEastAsia" w:eastAsiaTheme="majorEastAsia" w:hAnsiTheme="majorEastAsia" w:cs="宋体" w:hint="eastAsia"/>
                <w:color w:val="000000" w:themeColor="text1"/>
                <w:sz w:val="24"/>
              </w:rPr>
              <w:t>例</w:t>
            </w:r>
            <w:r>
              <w:rPr>
                <w:rFonts w:asciiTheme="majorEastAsia" w:eastAsiaTheme="majorEastAsia" w:hAnsiTheme="majorEastAsia" w:cs="___WRD_EMBED_SUB_47" w:hint="eastAsia"/>
                <w:color w:val="000000" w:themeColor="text1"/>
                <w:sz w:val="24"/>
              </w:rPr>
              <w:t>如，一项研究发现，</w:t>
            </w:r>
            <w:r>
              <w:rPr>
                <w:rFonts w:asciiTheme="majorEastAsia" w:eastAsiaTheme="majorEastAsia" w:hAnsiTheme="majorEastAsia" w:cs="宋体" w:hint="eastAsia"/>
                <w:color w:val="000000" w:themeColor="text1"/>
                <w:sz w:val="24"/>
              </w:rPr>
              <w:t>双耳节拍暴露</w:t>
            </w:r>
            <w:r>
              <w:rPr>
                <w:rFonts w:asciiTheme="majorEastAsia" w:eastAsiaTheme="majorEastAsia" w:hAnsiTheme="majorEastAsia" w:cs="___WRD_EMBED_SUB_47" w:hint="eastAsia"/>
                <w:color w:val="000000" w:themeColor="text1"/>
                <w:sz w:val="24"/>
              </w:rPr>
              <w:t>并</w:t>
            </w:r>
            <w:r>
              <w:rPr>
                <w:rFonts w:asciiTheme="majorEastAsia" w:eastAsiaTheme="majorEastAsia" w:hAnsiTheme="majorEastAsia" w:cs="宋体" w:hint="eastAsia"/>
                <w:color w:val="000000" w:themeColor="text1"/>
                <w:sz w:val="24"/>
              </w:rPr>
              <w:t>未减轻</w:t>
            </w:r>
            <w:r>
              <w:rPr>
                <w:rFonts w:asciiTheme="majorEastAsia" w:eastAsiaTheme="majorEastAsia" w:hAnsiTheme="majorEastAsia" w:cs="___WRD_EMBED_SUB_47" w:hint="eastAsia"/>
                <w:color w:val="000000" w:themeColor="text1"/>
                <w:sz w:val="24"/>
              </w:rPr>
              <w:t>注意缺</w:t>
            </w:r>
            <w:r>
              <w:rPr>
                <w:rFonts w:asciiTheme="majorEastAsia" w:eastAsiaTheme="majorEastAsia" w:hAnsiTheme="majorEastAsia" w:cs="宋体" w:hint="eastAsia"/>
                <w:color w:val="000000" w:themeColor="text1"/>
                <w:sz w:val="24"/>
              </w:rPr>
              <w:t>陷</w:t>
            </w:r>
            <w:r>
              <w:rPr>
                <w:rFonts w:asciiTheme="majorEastAsia" w:eastAsiaTheme="majorEastAsia" w:hAnsiTheme="majorEastAsia" w:cs="___WRD_EMBED_SUB_47" w:hint="eastAsia"/>
                <w:color w:val="000000" w:themeColor="text1"/>
                <w:sz w:val="24"/>
              </w:rPr>
              <w:t>和多动</w:t>
            </w:r>
            <w:r>
              <w:rPr>
                <w:rFonts w:asciiTheme="majorEastAsia" w:eastAsiaTheme="majorEastAsia" w:hAnsiTheme="majorEastAsia" w:cs="宋体" w:hint="eastAsia"/>
                <w:color w:val="000000" w:themeColor="text1"/>
                <w:sz w:val="24"/>
              </w:rPr>
              <w:t>障碍</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hint="eastAsia"/>
                <w:color w:val="000000" w:themeColor="text1"/>
                <w:sz w:val="24"/>
              </w:rPr>
              <w:t>ADHD）</w:t>
            </w:r>
            <w:r>
              <w:rPr>
                <w:rFonts w:asciiTheme="majorEastAsia" w:eastAsiaTheme="majorEastAsia" w:hAnsiTheme="majorEastAsia" w:cs="宋体" w:hint="eastAsia"/>
                <w:color w:val="000000" w:themeColor="text1"/>
                <w:sz w:val="24"/>
              </w:rPr>
              <w:t>患儿</w:t>
            </w:r>
            <w:r>
              <w:rPr>
                <w:rFonts w:asciiTheme="majorEastAsia" w:eastAsiaTheme="majorEastAsia" w:hAnsiTheme="majorEastAsia" w:cs="___WRD_EMBED_SUB_47" w:hint="eastAsia"/>
                <w:color w:val="000000" w:themeColor="text1"/>
                <w:sz w:val="24"/>
              </w:rPr>
              <w:t>的注意力</w:t>
            </w:r>
            <w:r>
              <w:rPr>
                <w:rFonts w:asciiTheme="majorEastAsia" w:eastAsiaTheme="majorEastAsia" w:hAnsiTheme="majorEastAsia" w:cs="宋体" w:hint="eastAsia"/>
                <w:color w:val="000000" w:themeColor="text1"/>
                <w:sz w:val="24"/>
              </w:rPr>
              <w:t>症</w:t>
            </w:r>
            <w:r>
              <w:rPr>
                <w:rFonts w:asciiTheme="majorEastAsia" w:eastAsiaTheme="majorEastAsia" w:hAnsiTheme="majorEastAsia" w:cs="___WRD_EMBED_SUB_47" w:hint="eastAsia"/>
                <w:color w:val="000000" w:themeColor="text1"/>
                <w:sz w:val="24"/>
              </w:rPr>
              <w:t>状</w:t>
            </w:r>
            <w:r>
              <w:rPr>
                <w:rFonts w:asciiTheme="majorEastAsia" w:eastAsiaTheme="majorEastAsia" w:hAnsiTheme="majorEastAsia" w:hint="eastAsia"/>
                <w:color w:val="000000" w:themeColor="text1"/>
                <w:sz w:val="24"/>
              </w:rPr>
              <w:t>[14]。</w:t>
            </w:r>
            <w:r>
              <w:rPr>
                <w:rFonts w:asciiTheme="majorEastAsia" w:eastAsiaTheme="majorEastAsia" w:hAnsiTheme="majorEastAsia" w:cs="宋体" w:hint="eastAsia"/>
                <w:color w:val="000000" w:themeColor="text1"/>
                <w:sz w:val="24"/>
              </w:rPr>
              <w:t>这些</w:t>
            </w:r>
            <w:r>
              <w:rPr>
                <w:rFonts w:asciiTheme="majorEastAsia" w:eastAsiaTheme="majorEastAsia" w:hAnsiTheme="majorEastAsia" w:cs="___WRD_EMBED_SUB_47" w:hint="eastAsia"/>
                <w:color w:val="000000" w:themeColor="text1"/>
                <w:sz w:val="24"/>
              </w:rPr>
              <w:t>研究结果表明，不同研究之间存在一定的不一</w:t>
            </w:r>
            <w:r>
              <w:rPr>
                <w:rFonts w:asciiTheme="majorEastAsia" w:eastAsiaTheme="majorEastAsia" w:hAnsiTheme="majorEastAsia" w:cs="宋体" w:hint="eastAsia"/>
                <w:color w:val="000000" w:themeColor="text1"/>
                <w:sz w:val="24"/>
              </w:rPr>
              <w:t>致</w:t>
            </w:r>
            <w:r>
              <w:rPr>
                <w:rFonts w:asciiTheme="majorEastAsia" w:eastAsiaTheme="majorEastAsia" w:hAnsiTheme="majorEastAsia" w:cs="___WRD_EMBED_SUB_47" w:hint="eastAsia"/>
                <w:color w:val="000000" w:themeColor="text1"/>
                <w:sz w:val="24"/>
              </w:rPr>
              <w:t>性，或者一</w:t>
            </w:r>
            <w:r>
              <w:rPr>
                <w:rFonts w:asciiTheme="majorEastAsia" w:eastAsiaTheme="majorEastAsia" w:hAnsiTheme="majorEastAsia" w:cs="宋体" w:hint="eastAsia"/>
                <w:color w:val="000000" w:themeColor="text1"/>
                <w:sz w:val="24"/>
              </w:rPr>
              <w:t>些</w:t>
            </w:r>
            <w:r>
              <w:rPr>
                <w:rFonts w:asciiTheme="majorEastAsia" w:eastAsiaTheme="majorEastAsia" w:hAnsiTheme="majorEastAsia" w:cs="___WRD_EMBED_SUB_47" w:hint="eastAsia"/>
                <w:color w:val="000000" w:themeColor="text1"/>
                <w:sz w:val="24"/>
              </w:rPr>
              <w:t>实验</w:t>
            </w:r>
            <w:r>
              <w:rPr>
                <w:rFonts w:asciiTheme="majorEastAsia" w:eastAsiaTheme="majorEastAsia" w:hAnsiTheme="majorEastAsia" w:cs="宋体" w:hint="eastAsia"/>
                <w:color w:val="000000" w:themeColor="text1"/>
                <w:sz w:val="24"/>
              </w:rPr>
              <w:t>变量</w:t>
            </w:r>
            <w:r>
              <w:rPr>
                <w:rFonts w:asciiTheme="majorEastAsia" w:eastAsiaTheme="majorEastAsia" w:hAnsiTheme="majorEastAsia" w:cs="___WRD_EMBED_SUB_47" w:hint="eastAsia"/>
                <w:color w:val="000000" w:themeColor="text1"/>
                <w:sz w:val="24"/>
              </w:rPr>
              <w:t>可能在</w:t>
            </w:r>
            <w:r>
              <w:rPr>
                <w:rFonts w:asciiTheme="majorEastAsia" w:eastAsiaTheme="majorEastAsia" w:hAnsiTheme="majorEastAsia" w:cs="宋体" w:hint="eastAsia"/>
                <w:color w:val="000000" w:themeColor="text1"/>
                <w:sz w:val="24"/>
              </w:rPr>
              <w:t>调节</w:t>
            </w:r>
            <w:r>
              <w:rPr>
                <w:rFonts w:asciiTheme="majorEastAsia" w:eastAsiaTheme="majorEastAsia" w:hAnsiTheme="majorEastAsia" w:cs="___WRD_EMBED_SUB_47" w:hint="eastAsia"/>
                <w:color w:val="000000" w:themeColor="text1"/>
                <w:sz w:val="24"/>
              </w:rPr>
              <w:t>结果方面起到作用，</w:t>
            </w:r>
            <w:r>
              <w:rPr>
                <w:rFonts w:asciiTheme="majorEastAsia" w:eastAsiaTheme="majorEastAsia" w:hAnsiTheme="majorEastAsia" w:cs="宋体" w:hint="eastAsia"/>
                <w:color w:val="000000" w:themeColor="text1"/>
                <w:sz w:val="24"/>
              </w:rPr>
              <w:t>例</w:t>
            </w:r>
            <w:r>
              <w:rPr>
                <w:rFonts w:asciiTheme="majorEastAsia" w:eastAsiaTheme="majorEastAsia" w:hAnsiTheme="majorEastAsia" w:cs="___WRD_EMBED_SUB_47" w:hint="eastAsia"/>
                <w:color w:val="000000" w:themeColor="text1"/>
                <w:sz w:val="24"/>
              </w:rPr>
              <w:t>如</w:t>
            </w:r>
            <w:r>
              <w:rPr>
                <w:rFonts w:asciiTheme="majorEastAsia" w:eastAsiaTheme="majorEastAsia" w:hAnsiTheme="majorEastAsia" w:cs="宋体" w:hint="eastAsia"/>
                <w:color w:val="000000" w:themeColor="text1"/>
                <w:sz w:val="24"/>
              </w:rPr>
              <w:t>评估</w:t>
            </w:r>
            <w:r>
              <w:rPr>
                <w:rFonts w:asciiTheme="majorEastAsia" w:eastAsiaTheme="majorEastAsia" w:hAnsiTheme="majorEastAsia" w:cs="___WRD_EMBED_SUB_47" w:hint="eastAsia"/>
                <w:color w:val="000000" w:themeColor="text1"/>
                <w:sz w:val="24"/>
              </w:rPr>
              <w:t>的认知</w:t>
            </w:r>
            <w:r>
              <w:rPr>
                <w:rFonts w:asciiTheme="majorEastAsia" w:eastAsiaTheme="majorEastAsia" w:hAnsiTheme="majorEastAsia" w:cs="宋体" w:hint="eastAsia"/>
                <w:color w:val="000000" w:themeColor="text1"/>
                <w:sz w:val="24"/>
              </w:rPr>
              <w:t>功</w:t>
            </w:r>
            <w:r>
              <w:rPr>
                <w:rFonts w:asciiTheme="majorEastAsia" w:eastAsiaTheme="majorEastAsia" w:hAnsiTheme="majorEastAsia" w:cs="___WRD_EMBED_SUB_47" w:hint="eastAsia"/>
                <w:color w:val="000000" w:themeColor="text1"/>
                <w:sz w:val="24"/>
              </w:rPr>
              <w:t>能、</w:t>
            </w:r>
            <w:r>
              <w:rPr>
                <w:rFonts w:asciiTheme="majorEastAsia" w:eastAsiaTheme="majorEastAsia" w:hAnsiTheme="majorEastAsia" w:cs="宋体" w:hint="eastAsia"/>
                <w:color w:val="000000" w:themeColor="text1"/>
                <w:sz w:val="24"/>
              </w:rPr>
              <w:t>暴露</w:t>
            </w:r>
            <w:r>
              <w:rPr>
                <w:rFonts w:asciiTheme="majorEastAsia" w:eastAsiaTheme="majorEastAsia" w:hAnsiTheme="majorEastAsia" w:cs="___WRD_EMBED_SUB_47" w:hint="eastAsia"/>
                <w:color w:val="000000" w:themeColor="text1"/>
                <w:sz w:val="24"/>
              </w:rPr>
              <w:t>时间、</w:t>
            </w:r>
            <w:r>
              <w:rPr>
                <w:rFonts w:asciiTheme="majorEastAsia" w:eastAsiaTheme="majorEastAsia" w:hAnsiTheme="majorEastAsia" w:cs="宋体" w:hint="eastAsia"/>
                <w:color w:val="000000" w:themeColor="text1"/>
                <w:sz w:val="24"/>
              </w:rPr>
              <w:t>使</w:t>
            </w:r>
            <w:r>
              <w:rPr>
                <w:rFonts w:asciiTheme="majorEastAsia" w:eastAsiaTheme="majorEastAsia" w:hAnsiTheme="majorEastAsia" w:cs="___WRD_EMBED_SUB_47" w:hint="eastAsia"/>
                <w:color w:val="000000" w:themeColor="text1"/>
                <w:sz w:val="24"/>
              </w:rPr>
              <w:t>用的</w:t>
            </w:r>
            <w:r>
              <w:rPr>
                <w:rFonts w:asciiTheme="majorEastAsia" w:eastAsiaTheme="majorEastAsia" w:hAnsiTheme="majorEastAsia" w:cs="宋体" w:hint="eastAsia"/>
                <w:color w:val="000000" w:themeColor="text1"/>
                <w:sz w:val="24"/>
              </w:rPr>
              <w:t>频率</w:t>
            </w:r>
            <w:r>
              <w:rPr>
                <w:rFonts w:asciiTheme="majorEastAsia" w:eastAsiaTheme="majorEastAsia" w:hAnsiTheme="majorEastAsia" w:cs="___WRD_EMBED_SUB_47" w:hint="eastAsia"/>
                <w:color w:val="000000" w:themeColor="text1"/>
                <w:sz w:val="24"/>
              </w:rPr>
              <w:t>、用</w:t>
            </w:r>
            <w:r>
              <w:rPr>
                <w:rFonts w:asciiTheme="majorEastAsia" w:eastAsiaTheme="majorEastAsia" w:hAnsiTheme="majorEastAsia" w:cs="宋体" w:hint="eastAsia"/>
                <w:color w:val="000000" w:themeColor="text1"/>
                <w:sz w:val="24"/>
              </w:rPr>
              <w:t>于掩蔽双耳节拍</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声音</w:t>
            </w:r>
            <w:r>
              <w:rPr>
                <w:rFonts w:asciiTheme="majorEastAsia" w:eastAsiaTheme="majorEastAsia" w:hAnsiTheme="majorEastAsia" w:cs="___WRD_EMBED_SUB_47" w:hint="eastAsia"/>
                <w:color w:val="000000" w:themeColor="text1"/>
                <w:sz w:val="24"/>
              </w:rPr>
              <w:t>类型，或者</w:t>
            </w:r>
            <w:r>
              <w:rPr>
                <w:rFonts w:asciiTheme="majorEastAsia" w:eastAsiaTheme="majorEastAsia" w:hAnsiTheme="majorEastAsia" w:cs="宋体" w:hint="eastAsia"/>
                <w:color w:val="000000" w:themeColor="text1"/>
                <w:sz w:val="24"/>
              </w:rPr>
              <w:t>暴露</w:t>
            </w:r>
            <w:r>
              <w:rPr>
                <w:rFonts w:asciiTheme="majorEastAsia" w:eastAsiaTheme="majorEastAsia" w:hAnsiTheme="majorEastAsia" w:cs="___WRD_EMBED_SUB_47" w:hint="eastAsia"/>
                <w:color w:val="000000" w:themeColor="text1"/>
                <w:sz w:val="24"/>
              </w:rPr>
              <w:t>的时</w:t>
            </w:r>
            <w:r>
              <w:rPr>
                <w:rFonts w:asciiTheme="majorEastAsia" w:eastAsiaTheme="majorEastAsia" w:hAnsiTheme="majorEastAsia" w:cs="宋体" w:hint="eastAsia"/>
                <w:color w:val="000000" w:themeColor="text1"/>
                <w:sz w:val="24"/>
              </w:rPr>
              <w:t>机</w:t>
            </w:r>
            <w:r>
              <w:rPr>
                <w:rFonts w:asciiTheme="majorEastAsia" w:eastAsiaTheme="majorEastAsia" w:hAnsiTheme="majorEastAsia" w:cs="___WRD_EMBED_SUB_47" w:hint="eastAsia"/>
                <w:color w:val="000000" w:themeColor="text1"/>
                <w:sz w:val="24"/>
              </w:rPr>
              <w:t>。因此</w:t>
            </w:r>
            <w:r>
              <w:rPr>
                <w:rFonts w:asciiTheme="majorEastAsia" w:eastAsiaTheme="majorEastAsia" w:hAnsiTheme="majorEastAsia" w:cs="宋体" w:hint="eastAsia"/>
                <w:color w:val="000000" w:themeColor="text1"/>
                <w:sz w:val="24"/>
              </w:rPr>
              <w:t>双耳节拍效</w:t>
            </w:r>
            <w:r>
              <w:rPr>
                <w:rFonts w:asciiTheme="majorEastAsia" w:eastAsiaTheme="majorEastAsia" w:hAnsiTheme="majorEastAsia" w:cs="___WRD_EMBED_SUB_47" w:hint="eastAsia"/>
                <w:color w:val="000000" w:themeColor="text1"/>
                <w:sz w:val="24"/>
              </w:rPr>
              <w:t>应的</w:t>
            </w:r>
            <w:r>
              <w:rPr>
                <w:rFonts w:asciiTheme="majorEastAsia" w:eastAsiaTheme="majorEastAsia" w:hAnsiTheme="majorEastAsia" w:cs="宋体" w:hint="eastAsia"/>
                <w:color w:val="000000" w:themeColor="text1"/>
                <w:sz w:val="24"/>
              </w:rPr>
              <w:t>疗效还</w:t>
            </w:r>
            <w:r>
              <w:rPr>
                <w:rFonts w:asciiTheme="majorEastAsia" w:eastAsiaTheme="majorEastAsia" w:hAnsiTheme="majorEastAsia" w:cs="___WRD_EMBED_SUB_47" w:hint="eastAsia"/>
                <w:color w:val="000000" w:themeColor="text1"/>
                <w:sz w:val="24"/>
              </w:rPr>
              <w:t>有</w:t>
            </w:r>
            <w:r>
              <w:rPr>
                <w:rFonts w:asciiTheme="majorEastAsia" w:eastAsiaTheme="majorEastAsia" w:hAnsiTheme="majorEastAsia" w:cs="宋体" w:hint="eastAsia"/>
                <w:color w:val="000000" w:themeColor="text1"/>
                <w:sz w:val="24"/>
              </w:rPr>
              <w:t>待未</w:t>
            </w:r>
            <w:r>
              <w:rPr>
                <w:rFonts w:asciiTheme="majorEastAsia" w:eastAsiaTheme="majorEastAsia" w:hAnsiTheme="majorEastAsia" w:cs="___WRD_EMBED_SUB_47" w:hint="eastAsia"/>
                <w:color w:val="000000" w:themeColor="text1"/>
                <w:sz w:val="24"/>
              </w:rPr>
              <w:t>来的进一</w:t>
            </w:r>
            <w:r>
              <w:rPr>
                <w:rFonts w:asciiTheme="majorEastAsia" w:eastAsiaTheme="majorEastAsia" w:hAnsiTheme="majorEastAsia" w:cs="宋体" w:hint="eastAsia"/>
                <w:color w:val="000000" w:themeColor="text1"/>
                <w:sz w:val="24"/>
              </w:rPr>
              <w:t>步深</w:t>
            </w:r>
            <w:r>
              <w:rPr>
                <w:rFonts w:asciiTheme="majorEastAsia" w:eastAsiaTheme="majorEastAsia" w:hAnsiTheme="majorEastAsia" w:cs="___WRD_EMBED_SUB_47" w:hint="eastAsia"/>
                <w:color w:val="000000" w:themeColor="text1"/>
                <w:sz w:val="24"/>
              </w:rPr>
              <w:t>入研究。</w:t>
            </w:r>
          </w:p>
          <w:p w14:paraId="58E0BC1B" w14:textId="77777777" w:rsidR="00F3376F" w:rsidRPr="00F3376F" w:rsidRDefault="00000000">
            <w:pPr>
              <w:tabs>
                <w:tab w:val="left" w:pos="480"/>
                <w:tab w:val="left" w:pos="1560"/>
              </w:tabs>
              <w:spacing w:line="320" w:lineRule="exact"/>
              <w:ind w:leftChars="27" w:left="84" w:right="57" w:firstLine="480"/>
              <w:rPr>
                <w:rFonts w:asciiTheme="majorEastAsia" w:eastAsiaTheme="majorEastAsia" w:hAnsiTheme="majorEastAsia" w:hint="eastAsia"/>
                <w:b/>
                <w:bCs/>
                <w:color w:val="000000" w:themeColor="text1"/>
                <w:sz w:val="24"/>
                <w:rPrChange w:id="115" w:author="Administrator" w:date="2025-07-24T08:13:00Z">
                  <w:rPr>
                    <w:rFonts w:asciiTheme="majorEastAsia" w:eastAsiaTheme="majorEastAsia" w:hAnsiTheme="majorEastAsia" w:hint="eastAsia"/>
                    <w:color w:val="000000" w:themeColor="text1"/>
                    <w:sz w:val="24"/>
                  </w:rPr>
                </w:rPrChange>
              </w:rPr>
            </w:pPr>
            <w:r>
              <w:rPr>
                <w:rFonts w:asciiTheme="majorEastAsia" w:eastAsiaTheme="majorEastAsia" w:hAnsiTheme="majorEastAsia" w:hint="eastAsia"/>
                <w:b/>
                <w:bCs/>
                <w:color w:val="000000" w:themeColor="text1"/>
                <w:sz w:val="24"/>
                <w:rPrChange w:id="116" w:author="Administrator" w:date="2025-07-24T08:13:00Z">
                  <w:rPr>
                    <w:rFonts w:asciiTheme="majorEastAsia" w:eastAsiaTheme="majorEastAsia" w:hAnsiTheme="majorEastAsia" w:hint="eastAsia"/>
                    <w:color w:val="000000" w:themeColor="text1"/>
                    <w:sz w:val="24"/>
                  </w:rPr>
                </w:rPrChange>
              </w:rPr>
              <w:t xml:space="preserve">1.4 </w:t>
            </w:r>
            <w:r>
              <w:rPr>
                <w:rFonts w:asciiTheme="majorEastAsia" w:eastAsiaTheme="majorEastAsia" w:hAnsiTheme="majorEastAsia" w:cs="宋体" w:hint="eastAsia"/>
                <w:b/>
                <w:bCs/>
                <w:color w:val="000000" w:themeColor="text1"/>
                <w:sz w:val="24"/>
                <w:rPrChange w:id="117" w:author="Administrator" w:date="2025-07-24T08:13:00Z">
                  <w:rPr>
                    <w:rFonts w:asciiTheme="majorEastAsia" w:eastAsiaTheme="majorEastAsia" w:hAnsiTheme="majorEastAsia" w:cs="宋体" w:hint="eastAsia"/>
                    <w:color w:val="000000" w:themeColor="text1"/>
                    <w:sz w:val="24"/>
                  </w:rPr>
                </w:rPrChange>
              </w:rPr>
              <w:t>双耳节拍音乐治疗</w:t>
            </w:r>
            <w:r>
              <w:rPr>
                <w:rFonts w:asciiTheme="majorEastAsia" w:eastAsiaTheme="majorEastAsia" w:hAnsiTheme="majorEastAsia" w:cs="___WRD_EMBED_SUB_47" w:hint="eastAsia"/>
                <w:b/>
                <w:bCs/>
                <w:color w:val="000000" w:themeColor="text1"/>
                <w:sz w:val="24"/>
                <w:rPrChange w:id="118" w:author="Administrator" w:date="2025-07-24T08:13:00Z">
                  <w:rPr>
                    <w:rFonts w:asciiTheme="majorEastAsia" w:eastAsiaTheme="majorEastAsia" w:hAnsiTheme="majorEastAsia" w:cs="___WRD_EMBED_SUB_47" w:hint="eastAsia"/>
                    <w:color w:val="000000" w:themeColor="text1"/>
                    <w:sz w:val="24"/>
                  </w:rPr>
                </w:rPrChange>
              </w:rPr>
              <w:t>对存在情</w:t>
            </w:r>
            <w:r>
              <w:rPr>
                <w:rFonts w:asciiTheme="majorEastAsia" w:eastAsiaTheme="majorEastAsia" w:hAnsiTheme="majorEastAsia" w:cs="宋体" w:hint="eastAsia"/>
                <w:b/>
                <w:bCs/>
                <w:color w:val="000000" w:themeColor="text1"/>
                <w:sz w:val="24"/>
                <w:rPrChange w:id="119" w:author="Administrator" w:date="2025-07-24T08:13:00Z">
                  <w:rPr>
                    <w:rFonts w:asciiTheme="majorEastAsia" w:eastAsiaTheme="majorEastAsia" w:hAnsiTheme="majorEastAsia" w:cs="宋体" w:hint="eastAsia"/>
                    <w:color w:val="000000" w:themeColor="text1"/>
                    <w:sz w:val="24"/>
                  </w:rPr>
                </w:rPrChange>
              </w:rPr>
              <w:t>绪调节障碍</w:t>
            </w:r>
            <w:r>
              <w:rPr>
                <w:rFonts w:asciiTheme="majorEastAsia" w:eastAsiaTheme="majorEastAsia" w:hAnsiTheme="majorEastAsia" w:cs="___WRD_EMBED_SUB_47" w:hint="eastAsia"/>
                <w:b/>
                <w:bCs/>
                <w:color w:val="000000" w:themeColor="text1"/>
                <w:sz w:val="24"/>
                <w:rPrChange w:id="120" w:author="Administrator" w:date="2025-07-24T08:13:00Z">
                  <w:rPr>
                    <w:rFonts w:asciiTheme="majorEastAsia" w:eastAsiaTheme="majorEastAsia" w:hAnsiTheme="majorEastAsia" w:cs="___WRD_EMBED_SUB_47" w:hint="eastAsia"/>
                    <w:color w:val="000000" w:themeColor="text1"/>
                    <w:sz w:val="24"/>
                  </w:rPr>
                </w:rPrChange>
              </w:rPr>
              <w:t>的</w:t>
            </w:r>
            <w:r>
              <w:rPr>
                <w:rFonts w:asciiTheme="majorEastAsia" w:eastAsiaTheme="majorEastAsia" w:hAnsiTheme="majorEastAsia" w:cs="宋体" w:hint="eastAsia"/>
                <w:b/>
                <w:bCs/>
                <w:color w:val="000000" w:themeColor="text1"/>
                <w:sz w:val="24"/>
                <w:rPrChange w:id="121" w:author="Administrator" w:date="2025-07-24T08:13:00Z">
                  <w:rPr>
                    <w:rFonts w:asciiTheme="majorEastAsia" w:eastAsiaTheme="majorEastAsia" w:hAnsiTheme="majorEastAsia" w:cs="宋体" w:hint="eastAsia"/>
                    <w:color w:val="000000" w:themeColor="text1"/>
                    <w:sz w:val="24"/>
                  </w:rPr>
                </w:rPrChange>
              </w:rPr>
              <w:t>疾病</w:t>
            </w:r>
            <w:r>
              <w:rPr>
                <w:rFonts w:asciiTheme="majorEastAsia" w:eastAsiaTheme="majorEastAsia" w:hAnsiTheme="majorEastAsia" w:cs="___WRD_EMBED_SUB_47" w:hint="eastAsia"/>
                <w:b/>
                <w:bCs/>
                <w:color w:val="000000" w:themeColor="text1"/>
                <w:sz w:val="24"/>
                <w:rPrChange w:id="122" w:author="Administrator" w:date="2025-07-24T08:13:00Z">
                  <w:rPr>
                    <w:rFonts w:asciiTheme="majorEastAsia" w:eastAsiaTheme="majorEastAsia" w:hAnsiTheme="majorEastAsia" w:cs="___WRD_EMBED_SUB_47" w:hint="eastAsia"/>
                    <w:color w:val="000000" w:themeColor="text1"/>
                    <w:sz w:val="24"/>
                  </w:rPr>
                </w:rPrChange>
              </w:rPr>
              <w:t>有明确</w:t>
            </w:r>
            <w:r>
              <w:rPr>
                <w:rFonts w:asciiTheme="majorEastAsia" w:eastAsiaTheme="majorEastAsia" w:hAnsiTheme="majorEastAsia" w:cs="宋体" w:hint="eastAsia"/>
                <w:b/>
                <w:bCs/>
                <w:color w:val="000000" w:themeColor="text1"/>
                <w:sz w:val="24"/>
                <w:rPrChange w:id="123" w:author="Administrator" w:date="2025-07-24T08:13:00Z">
                  <w:rPr>
                    <w:rFonts w:asciiTheme="majorEastAsia" w:eastAsiaTheme="majorEastAsia" w:hAnsiTheme="majorEastAsia" w:cs="宋体" w:hint="eastAsia"/>
                    <w:color w:val="000000" w:themeColor="text1"/>
                    <w:sz w:val="24"/>
                  </w:rPr>
                </w:rPrChange>
              </w:rPr>
              <w:t>疗效</w:t>
            </w:r>
            <w:r>
              <w:rPr>
                <w:rFonts w:asciiTheme="majorEastAsia" w:eastAsiaTheme="majorEastAsia" w:hAnsiTheme="majorEastAsia" w:cs="___WRD_EMBED_SUB_47" w:hint="eastAsia"/>
                <w:b/>
                <w:bCs/>
                <w:color w:val="000000" w:themeColor="text1"/>
                <w:sz w:val="24"/>
                <w:rPrChange w:id="124" w:author="Administrator" w:date="2025-07-24T08:13:00Z">
                  <w:rPr>
                    <w:rFonts w:asciiTheme="majorEastAsia" w:eastAsiaTheme="majorEastAsia" w:hAnsiTheme="majorEastAsia" w:cs="___WRD_EMBED_SUB_47" w:hint="eastAsia"/>
                    <w:color w:val="000000" w:themeColor="text1"/>
                    <w:sz w:val="24"/>
                  </w:rPr>
                </w:rPrChange>
              </w:rPr>
              <w:t>及</w:t>
            </w:r>
            <w:r>
              <w:rPr>
                <w:rFonts w:asciiTheme="majorEastAsia" w:eastAsiaTheme="majorEastAsia" w:hAnsiTheme="majorEastAsia" w:cs="宋体" w:hint="eastAsia"/>
                <w:b/>
                <w:bCs/>
                <w:color w:val="000000" w:themeColor="text1"/>
                <w:sz w:val="24"/>
                <w:rPrChange w:id="125" w:author="Administrator" w:date="2025-07-24T08:13:00Z">
                  <w:rPr>
                    <w:rFonts w:asciiTheme="majorEastAsia" w:eastAsiaTheme="majorEastAsia" w:hAnsiTheme="majorEastAsia" w:cs="宋体" w:hint="eastAsia"/>
                    <w:color w:val="000000" w:themeColor="text1"/>
                    <w:sz w:val="24"/>
                  </w:rPr>
                </w:rPrChange>
              </w:rPr>
              <w:t>优势</w:t>
            </w:r>
          </w:p>
          <w:p w14:paraId="409D3D90" w14:textId="77777777" w:rsidR="00F3376F" w:rsidRDefault="00000000">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Pr>
                <w:rFonts w:asciiTheme="majorEastAsia" w:eastAsiaTheme="majorEastAsia" w:hAnsiTheme="majorEastAsia" w:cs="宋体" w:hint="eastAsia"/>
                <w:color w:val="000000" w:themeColor="text1"/>
                <w:sz w:val="24"/>
              </w:rPr>
              <w:t>双耳节拍</w:t>
            </w:r>
            <w:r>
              <w:rPr>
                <w:rFonts w:asciiTheme="majorEastAsia" w:eastAsiaTheme="majorEastAsia" w:hAnsiTheme="majorEastAsia" w:cs="___WRD_EMBED_SUB_47" w:hint="eastAsia"/>
                <w:color w:val="000000" w:themeColor="text1"/>
                <w:sz w:val="24"/>
              </w:rPr>
              <w:t>对</w:t>
            </w:r>
            <w:r>
              <w:rPr>
                <w:rFonts w:asciiTheme="majorEastAsia" w:eastAsiaTheme="majorEastAsia" w:hAnsiTheme="majorEastAsia" w:cs="宋体" w:hint="eastAsia"/>
                <w:color w:val="000000" w:themeColor="text1"/>
                <w:sz w:val="24"/>
              </w:rPr>
              <w:t>焦虑障碍</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疗效</w:t>
            </w:r>
            <w:r>
              <w:rPr>
                <w:rFonts w:asciiTheme="majorEastAsia" w:eastAsiaTheme="majorEastAsia" w:hAnsiTheme="majorEastAsia" w:cs="___WRD_EMBED_SUB_47" w:hint="eastAsia"/>
                <w:color w:val="000000" w:themeColor="text1"/>
                <w:sz w:val="24"/>
              </w:rPr>
              <w:t>已有</w:t>
            </w:r>
            <w:r>
              <w:rPr>
                <w:rFonts w:asciiTheme="majorEastAsia" w:eastAsiaTheme="majorEastAsia" w:hAnsiTheme="majorEastAsia" w:cs="宋体" w:hint="eastAsia"/>
                <w:color w:val="000000" w:themeColor="text1"/>
                <w:sz w:val="24"/>
              </w:rPr>
              <w:t>充</w:t>
            </w:r>
            <w:r>
              <w:rPr>
                <w:rFonts w:asciiTheme="majorEastAsia" w:eastAsiaTheme="majorEastAsia" w:hAnsiTheme="majorEastAsia" w:cs="___WRD_EMBED_SUB_47" w:hint="eastAsia"/>
                <w:color w:val="000000" w:themeColor="text1"/>
                <w:sz w:val="24"/>
              </w:rPr>
              <w:t>分的研究，</w:t>
            </w:r>
            <w:r>
              <w:rPr>
                <w:rFonts w:asciiTheme="majorEastAsia" w:eastAsiaTheme="majorEastAsia" w:hAnsiTheme="majorEastAsia" w:cs="宋体" w:hint="eastAsia"/>
                <w:color w:val="000000" w:themeColor="text1"/>
                <w:sz w:val="24"/>
              </w:rPr>
              <w:t>但</w:t>
            </w:r>
            <w:r>
              <w:rPr>
                <w:rFonts w:asciiTheme="majorEastAsia" w:eastAsiaTheme="majorEastAsia" w:hAnsiTheme="majorEastAsia" w:cs="___WRD_EMBED_SUB_47" w:hint="eastAsia"/>
                <w:color w:val="000000" w:themeColor="text1"/>
                <w:sz w:val="24"/>
              </w:rPr>
              <w:t>其具体作用</w:t>
            </w:r>
            <w:r>
              <w:rPr>
                <w:rFonts w:asciiTheme="majorEastAsia" w:eastAsiaTheme="majorEastAsia" w:hAnsiTheme="majorEastAsia" w:cs="宋体" w:hint="eastAsia"/>
                <w:color w:val="000000" w:themeColor="text1"/>
                <w:sz w:val="24"/>
              </w:rPr>
              <w:t>机制仍</w:t>
            </w:r>
            <w:r>
              <w:rPr>
                <w:rFonts w:asciiTheme="majorEastAsia" w:eastAsiaTheme="majorEastAsia" w:hAnsiTheme="majorEastAsia" w:cs="___WRD_EMBED_SUB_47" w:hint="eastAsia"/>
                <w:color w:val="000000" w:themeColor="text1"/>
                <w:sz w:val="24"/>
              </w:rPr>
              <w:t>不明确。</w:t>
            </w:r>
            <w:r>
              <w:rPr>
                <w:rFonts w:asciiTheme="majorEastAsia" w:eastAsiaTheme="majorEastAsia" w:hAnsiTheme="majorEastAsia" w:cs="宋体" w:hint="eastAsia"/>
                <w:color w:val="000000" w:themeColor="text1"/>
                <w:sz w:val="24"/>
              </w:rPr>
              <w:t>既往</w:t>
            </w:r>
            <w:r>
              <w:rPr>
                <w:rFonts w:asciiTheme="majorEastAsia" w:eastAsiaTheme="majorEastAsia" w:hAnsiTheme="majorEastAsia" w:cs="___WRD_EMBED_SUB_47" w:hint="eastAsia"/>
                <w:color w:val="000000" w:themeColor="text1"/>
                <w:sz w:val="24"/>
              </w:rPr>
              <w:t>研究表明，</w:t>
            </w:r>
            <w:r>
              <w:rPr>
                <w:rFonts w:asciiTheme="majorEastAsia" w:eastAsiaTheme="majorEastAsia" w:hAnsiTheme="majorEastAsia" w:cs="宋体" w:hint="eastAsia"/>
                <w:color w:val="000000" w:themeColor="text1"/>
                <w:sz w:val="24"/>
              </w:rPr>
              <w:t>双耳听觉节拍最</w:t>
            </w:r>
            <w:r>
              <w:rPr>
                <w:rFonts w:asciiTheme="majorEastAsia" w:eastAsiaTheme="majorEastAsia" w:hAnsiTheme="majorEastAsia" w:cs="___WRD_EMBED_SUB_47" w:hint="eastAsia"/>
                <w:color w:val="000000" w:themeColor="text1"/>
                <w:sz w:val="24"/>
              </w:rPr>
              <w:t>初源</w:t>
            </w:r>
            <w:r>
              <w:rPr>
                <w:rFonts w:asciiTheme="majorEastAsia" w:eastAsiaTheme="majorEastAsia" w:hAnsiTheme="majorEastAsia" w:cs="宋体" w:hint="eastAsia"/>
                <w:color w:val="000000" w:themeColor="text1"/>
                <w:sz w:val="24"/>
              </w:rPr>
              <w:t>自</w:t>
            </w:r>
            <w:r>
              <w:rPr>
                <w:rFonts w:asciiTheme="majorEastAsia" w:eastAsiaTheme="majorEastAsia" w:hAnsiTheme="majorEastAsia" w:cs="___WRD_EMBED_SUB_47" w:hint="eastAsia"/>
                <w:color w:val="000000" w:themeColor="text1"/>
                <w:sz w:val="24"/>
              </w:rPr>
              <w:t>上位</w:t>
            </w:r>
            <w:r>
              <w:rPr>
                <w:rFonts w:asciiTheme="majorEastAsia" w:eastAsiaTheme="majorEastAsia" w:hAnsiTheme="majorEastAsia" w:cs="宋体" w:hint="eastAsia"/>
                <w:color w:val="000000" w:themeColor="text1"/>
                <w:sz w:val="24"/>
              </w:rPr>
              <w:t>橄榄</w:t>
            </w:r>
            <w:r>
              <w:rPr>
                <w:rFonts w:asciiTheme="majorEastAsia" w:eastAsiaTheme="majorEastAsia" w:hAnsiTheme="majorEastAsia" w:cs="___WRD_EMBED_SUB_47" w:hint="eastAsia"/>
                <w:color w:val="000000" w:themeColor="text1"/>
                <w:sz w:val="24"/>
              </w:rPr>
              <w:t>核和</w:t>
            </w:r>
            <w:r>
              <w:rPr>
                <w:rFonts w:asciiTheme="majorEastAsia" w:eastAsiaTheme="majorEastAsia" w:hAnsiTheme="majorEastAsia" w:cs="宋体" w:hint="eastAsia"/>
                <w:color w:val="000000" w:themeColor="text1"/>
                <w:sz w:val="24"/>
              </w:rPr>
              <w:t>脑干</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然</w:t>
            </w:r>
            <w:r>
              <w:rPr>
                <w:rFonts w:asciiTheme="majorEastAsia" w:eastAsiaTheme="majorEastAsia" w:hAnsiTheme="majorEastAsia" w:cs="___WRD_EMBED_SUB_47" w:hint="eastAsia"/>
                <w:color w:val="000000" w:themeColor="text1"/>
                <w:sz w:val="24"/>
              </w:rPr>
              <w:t>后传播到</w:t>
            </w:r>
            <w:r>
              <w:rPr>
                <w:rFonts w:asciiTheme="majorEastAsia" w:eastAsiaTheme="majorEastAsia" w:hAnsiTheme="majorEastAsia" w:cs="宋体" w:hint="eastAsia"/>
                <w:color w:val="000000" w:themeColor="text1"/>
                <w:sz w:val="24"/>
              </w:rPr>
              <w:t>脑干网</w:t>
            </w:r>
            <w:r>
              <w:rPr>
                <w:rFonts w:asciiTheme="majorEastAsia" w:eastAsiaTheme="majorEastAsia" w:hAnsiTheme="majorEastAsia" w:cs="___WRD_EMBED_SUB_47" w:hint="eastAsia"/>
                <w:color w:val="000000" w:themeColor="text1"/>
                <w:sz w:val="24"/>
              </w:rPr>
              <w:t>状结</w:t>
            </w:r>
            <w:r>
              <w:rPr>
                <w:rFonts w:asciiTheme="majorEastAsia" w:eastAsiaTheme="majorEastAsia" w:hAnsiTheme="majorEastAsia" w:cs="宋体" w:hint="eastAsia"/>
                <w:color w:val="000000" w:themeColor="text1"/>
                <w:sz w:val="24"/>
              </w:rPr>
              <w:t>构</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最终</w:t>
            </w:r>
            <w:r>
              <w:rPr>
                <w:rFonts w:asciiTheme="majorEastAsia" w:eastAsiaTheme="majorEastAsia" w:hAnsiTheme="majorEastAsia" w:cs="___WRD_EMBED_SUB_47" w:hint="eastAsia"/>
                <w:color w:val="000000" w:themeColor="text1"/>
                <w:sz w:val="24"/>
              </w:rPr>
              <w:t>在大</w:t>
            </w:r>
            <w:r>
              <w:rPr>
                <w:rFonts w:asciiTheme="majorEastAsia" w:eastAsiaTheme="majorEastAsia" w:hAnsiTheme="majorEastAsia" w:cs="宋体" w:hint="eastAsia"/>
                <w:color w:val="000000" w:themeColor="text1"/>
                <w:sz w:val="24"/>
              </w:rPr>
              <w:t>脑皮</w:t>
            </w:r>
            <w:r>
              <w:rPr>
                <w:rFonts w:asciiTheme="majorEastAsia" w:eastAsiaTheme="majorEastAsia" w:hAnsiTheme="majorEastAsia" w:cs="___WRD_EMBED_SUB_47" w:hint="eastAsia"/>
                <w:color w:val="000000" w:themeColor="text1"/>
                <w:sz w:val="24"/>
              </w:rPr>
              <w:t>层中通过</w:t>
            </w:r>
            <w:r>
              <w:rPr>
                <w:rFonts w:asciiTheme="majorEastAsia" w:eastAsiaTheme="majorEastAsia" w:hAnsiTheme="majorEastAsia" w:cs="宋体" w:hint="eastAsia"/>
                <w:color w:val="000000" w:themeColor="text1"/>
                <w:sz w:val="24"/>
              </w:rPr>
              <w:t>脑</w:t>
            </w:r>
            <w:r>
              <w:rPr>
                <w:rFonts w:asciiTheme="majorEastAsia" w:eastAsiaTheme="majorEastAsia" w:hAnsiTheme="majorEastAsia" w:cs="___WRD_EMBED_SUB_47" w:hint="eastAsia"/>
                <w:color w:val="000000" w:themeColor="text1"/>
                <w:sz w:val="24"/>
              </w:rPr>
              <w:t>电</w:t>
            </w:r>
            <w:r>
              <w:rPr>
                <w:rFonts w:asciiTheme="majorEastAsia" w:eastAsiaTheme="majorEastAsia" w:hAnsiTheme="majorEastAsia" w:cs="宋体" w:hint="eastAsia"/>
                <w:color w:val="000000" w:themeColor="text1"/>
                <w:sz w:val="24"/>
              </w:rPr>
              <w:t>图</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hint="eastAsia"/>
                <w:color w:val="000000" w:themeColor="text1"/>
                <w:sz w:val="24"/>
              </w:rPr>
              <w:t>EEG）测</w:t>
            </w:r>
            <w:r>
              <w:rPr>
                <w:rFonts w:asciiTheme="majorEastAsia" w:eastAsiaTheme="majorEastAsia" w:hAnsiTheme="majorEastAsia" w:cs="宋体" w:hint="eastAsia"/>
                <w:color w:val="000000" w:themeColor="text1"/>
                <w:sz w:val="24"/>
              </w:rPr>
              <w:t>量形</w:t>
            </w:r>
            <w:r>
              <w:rPr>
                <w:rFonts w:asciiTheme="majorEastAsia" w:eastAsiaTheme="majorEastAsia" w:hAnsiTheme="majorEastAsia" w:cs="___WRD_EMBED_SUB_47" w:hint="eastAsia"/>
                <w:color w:val="000000" w:themeColor="text1"/>
                <w:sz w:val="24"/>
              </w:rPr>
              <w:t>成</w:t>
            </w:r>
            <w:r>
              <w:rPr>
                <w:rFonts w:asciiTheme="majorEastAsia" w:eastAsiaTheme="majorEastAsia" w:hAnsiTheme="majorEastAsia" w:cs="宋体" w:hint="eastAsia"/>
                <w:color w:val="000000" w:themeColor="text1"/>
                <w:sz w:val="24"/>
              </w:rPr>
              <w:t>频率跟随</w:t>
            </w:r>
            <w:r>
              <w:rPr>
                <w:rFonts w:asciiTheme="majorEastAsia" w:eastAsiaTheme="majorEastAsia" w:hAnsiTheme="majorEastAsia" w:cs="___WRD_EMBED_SUB_47" w:hint="eastAsia"/>
                <w:color w:val="000000" w:themeColor="text1"/>
                <w:sz w:val="24"/>
              </w:rPr>
              <w:t>响应（</w:t>
            </w:r>
            <w:r>
              <w:rPr>
                <w:rFonts w:asciiTheme="majorEastAsia" w:eastAsiaTheme="majorEastAsia" w:hAnsiTheme="majorEastAsia" w:hint="eastAsia"/>
                <w:color w:val="000000" w:themeColor="text1"/>
                <w:sz w:val="24"/>
              </w:rPr>
              <w:t>FFR）[15]（</w:t>
            </w:r>
            <w:r>
              <w:rPr>
                <w:rFonts w:asciiTheme="majorEastAsia" w:eastAsiaTheme="majorEastAsia" w:hAnsiTheme="majorEastAsia" w:cs="宋体" w:hint="eastAsia"/>
                <w:color w:val="000000" w:themeColor="text1"/>
                <w:sz w:val="24"/>
              </w:rPr>
              <w:t>图</w:t>
            </w:r>
            <w:r>
              <w:rPr>
                <w:rFonts w:asciiTheme="majorEastAsia" w:eastAsiaTheme="majorEastAsia" w:hAnsiTheme="majorEastAsia" w:hint="eastAsia"/>
                <w:color w:val="000000" w:themeColor="text1"/>
                <w:sz w:val="24"/>
              </w:rPr>
              <w:t>1-1）。FFR</w:t>
            </w:r>
            <w:r>
              <w:rPr>
                <w:rFonts w:asciiTheme="majorEastAsia" w:eastAsiaTheme="majorEastAsia" w:hAnsiTheme="majorEastAsia" w:cs="宋体" w:hint="eastAsia"/>
                <w:color w:val="000000" w:themeColor="text1"/>
                <w:sz w:val="24"/>
              </w:rPr>
              <w:t>指</w:t>
            </w:r>
            <w:r>
              <w:rPr>
                <w:rFonts w:asciiTheme="majorEastAsia" w:eastAsiaTheme="majorEastAsia" w:hAnsiTheme="majorEastAsia" w:cs="___WRD_EMBED_SUB_47" w:hint="eastAsia"/>
                <w:color w:val="000000" w:themeColor="text1"/>
                <w:sz w:val="24"/>
              </w:rPr>
              <w:t>大</w:t>
            </w:r>
            <w:r>
              <w:rPr>
                <w:rFonts w:asciiTheme="majorEastAsia" w:eastAsiaTheme="majorEastAsia" w:hAnsiTheme="majorEastAsia" w:cs="宋体" w:hint="eastAsia"/>
                <w:color w:val="000000" w:themeColor="text1"/>
                <w:sz w:val="24"/>
              </w:rPr>
              <w:t>脑</w:t>
            </w:r>
            <w:r>
              <w:rPr>
                <w:rFonts w:asciiTheme="majorEastAsia" w:eastAsiaTheme="majorEastAsia" w:hAnsiTheme="majorEastAsia" w:cs="___WRD_EMBED_SUB_47" w:hint="eastAsia"/>
                <w:color w:val="000000" w:themeColor="text1"/>
                <w:sz w:val="24"/>
              </w:rPr>
              <w:t>电</w:t>
            </w:r>
            <w:r>
              <w:rPr>
                <w:rFonts w:asciiTheme="majorEastAsia" w:eastAsiaTheme="majorEastAsia" w:hAnsiTheme="majorEastAsia" w:cs="宋体" w:hint="eastAsia"/>
                <w:color w:val="000000" w:themeColor="text1"/>
                <w:sz w:val="24"/>
              </w:rPr>
              <w:t>皮</w:t>
            </w:r>
            <w:r>
              <w:rPr>
                <w:rFonts w:asciiTheme="majorEastAsia" w:eastAsiaTheme="majorEastAsia" w:hAnsiTheme="majorEastAsia" w:cs="___WRD_EMBED_SUB_47" w:hint="eastAsia"/>
                <w:color w:val="000000" w:themeColor="text1"/>
                <w:sz w:val="24"/>
              </w:rPr>
              <w:t>层</w:t>
            </w:r>
            <w:r>
              <w:rPr>
                <w:rFonts w:asciiTheme="majorEastAsia" w:eastAsiaTheme="majorEastAsia" w:hAnsiTheme="majorEastAsia" w:cs="宋体" w:hint="eastAsia"/>
                <w:color w:val="000000" w:themeColor="text1"/>
                <w:sz w:val="24"/>
              </w:rPr>
              <w:t>活</w:t>
            </w:r>
            <w:r>
              <w:rPr>
                <w:rFonts w:asciiTheme="majorEastAsia" w:eastAsiaTheme="majorEastAsia" w:hAnsiTheme="majorEastAsia" w:cs="___WRD_EMBED_SUB_47" w:hint="eastAsia"/>
                <w:color w:val="000000" w:themeColor="text1"/>
                <w:sz w:val="24"/>
              </w:rPr>
              <w:t>动</w:t>
            </w:r>
            <w:r>
              <w:rPr>
                <w:rFonts w:asciiTheme="majorEastAsia" w:eastAsiaTheme="majorEastAsia" w:hAnsiTheme="majorEastAsia" w:cs="宋体" w:hint="eastAsia"/>
                <w:color w:val="000000" w:themeColor="text1"/>
                <w:sz w:val="24"/>
              </w:rPr>
              <w:t>倾向于</w:t>
            </w:r>
            <w:r>
              <w:rPr>
                <w:rFonts w:asciiTheme="majorEastAsia" w:eastAsiaTheme="majorEastAsia" w:hAnsiTheme="majorEastAsia" w:cs="___WRD_EMBED_SUB_47" w:hint="eastAsia"/>
                <w:color w:val="000000" w:themeColor="text1"/>
                <w:sz w:val="24"/>
              </w:rPr>
              <w:t>改</w:t>
            </w:r>
            <w:r>
              <w:rPr>
                <w:rFonts w:asciiTheme="majorEastAsia" w:eastAsiaTheme="majorEastAsia" w:hAnsiTheme="majorEastAsia" w:cs="宋体" w:hint="eastAsia"/>
                <w:color w:val="000000" w:themeColor="text1"/>
                <w:sz w:val="24"/>
              </w:rPr>
              <w:t>变</w:t>
            </w:r>
            <w:r>
              <w:rPr>
                <w:rFonts w:asciiTheme="majorEastAsia" w:eastAsiaTheme="majorEastAsia" w:hAnsiTheme="majorEastAsia" w:cs="___WRD_EMBED_SUB_47" w:hint="eastAsia"/>
                <w:color w:val="000000" w:themeColor="text1"/>
                <w:sz w:val="24"/>
              </w:rPr>
              <w:t>相对</w:t>
            </w:r>
            <w:r>
              <w:rPr>
                <w:rFonts w:asciiTheme="majorEastAsia" w:eastAsiaTheme="majorEastAsia" w:hAnsiTheme="majorEastAsia" w:cs="宋体" w:hint="eastAsia"/>
                <w:color w:val="000000" w:themeColor="text1"/>
                <w:sz w:val="24"/>
              </w:rPr>
              <w:t>功率</w:t>
            </w:r>
            <w:r>
              <w:rPr>
                <w:rFonts w:asciiTheme="majorEastAsia" w:eastAsiaTheme="majorEastAsia" w:hAnsiTheme="majorEastAsia" w:cs="___WRD_EMBED_SUB_47" w:hint="eastAsia"/>
                <w:color w:val="000000" w:themeColor="text1"/>
                <w:sz w:val="24"/>
              </w:rPr>
              <w:t>，并将</w:t>
            </w:r>
            <w:r>
              <w:rPr>
                <w:rFonts w:asciiTheme="majorEastAsia" w:eastAsiaTheme="majorEastAsia" w:hAnsiTheme="majorEastAsia" w:cs="宋体" w:hint="eastAsia"/>
                <w:color w:val="000000" w:themeColor="text1"/>
                <w:sz w:val="24"/>
              </w:rPr>
              <w:t>神</w:t>
            </w:r>
            <w:r>
              <w:rPr>
                <w:rFonts w:asciiTheme="majorEastAsia" w:eastAsiaTheme="majorEastAsia" w:hAnsiTheme="majorEastAsia" w:cs="___WRD_EMBED_SUB_47" w:hint="eastAsia"/>
                <w:color w:val="000000" w:themeColor="text1"/>
                <w:sz w:val="24"/>
              </w:rPr>
              <w:t>经</w:t>
            </w:r>
            <w:r>
              <w:rPr>
                <w:rFonts w:asciiTheme="majorEastAsia" w:eastAsiaTheme="majorEastAsia" w:hAnsiTheme="majorEastAsia" w:cs="宋体" w:hint="eastAsia"/>
                <w:color w:val="000000" w:themeColor="text1"/>
                <w:sz w:val="24"/>
              </w:rPr>
              <w:t>活</w:t>
            </w:r>
            <w:r>
              <w:rPr>
                <w:rFonts w:asciiTheme="majorEastAsia" w:eastAsiaTheme="majorEastAsia" w:hAnsiTheme="majorEastAsia" w:cs="___WRD_EMBED_SUB_47" w:hint="eastAsia"/>
                <w:color w:val="000000" w:themeColor="text1"/>
                <w:sz w:val="24"/>
              </w:rPr>
              <w:t>动同</w:t>
            </w:r>
            <w:r>
              <w:rPr>
                <w:rFonts w:asciiTheme="majorEastAsia" w:eastAsiaTheme="majorEastAsia" w:hAnsiTheme="majorEastAsia" w:cs="宋体" w:hint="eastAsia"/>
                <w:color w:val="000000" w:themeColor="text1"/>
                <w:sz w:val="24"/>
              </w:rPr>
              <w:t>步</w:t>
            </w:r>
            <w:r>
              <w:rPr>
                <w:rFonts w:asciiTheme="majorEastAsia" w:eastAsiaTheme="majorEastAsia" w:hAnsiTheme="majorEastAsia" w:cs="___WRD_EMBED_SUB_47" w:hint="eastAsia"/>
                <w:color w:val="000000" w:themeColor="text1"/>
                <w:sz w:val="24"/>
              </w:rPr>
              <w:t>到外部</w:t>
            </w:r>
            <w:r>
              <w:rPr>
                <w:rFonts w:asciiTheme="majorEastAsia" w:eastAsiaTheme="majorEastAsia" w:hAnsiTheme="majorEastAsia" w:cs="宋体" w:hint="eastAsia"/>
                <w:color w:val="000000" w:themeColor="text1"/>
                <w:sz w:val="24"/>
              </w:rPr>
              <w:t>刺激</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频率</w:t>
            </w:r>
            <w:r>
              <w:rPr>
                <w:rFonts w:asciiTheme="majorEastAsia" w:eastAsiaTheme="majorEastAsia" w:hAnsiTheme="majorEastAsia" w:cs="___WRD_EMBED_SUB_47" w:hint="eastAsia"/>
                <w:color w:val="000000" w:themeColor="text1"/>
                <w:sz w:val="24"/>
              </w:rPr>
              <w:t>。多个研究线</w:t>
            </w:r>
            <w:r>
              <w:rPr>
                <w:rFonts w:asciiTheme="majorEastAsia" w:eastAsiaTheme="majorEastAsia" w:hAnsiTheme="majorEastAsia" w:cs="宋体" w:hint="eastAsia"/>
                <w:color w:val="000000" w:themeColor="text1"/>
                <w:sz w:val="24"/>
              </w:rPr>
              <w:t>索</w:t>
            </w:r>
            <w:r>
              <w:rPr>
                <w:rFonts w:asciiTheme="majorEastAsia" w:eastAsiaTheme="majorEastAsia" w:hAnsiTheme="majorEastAsia" w:cs="___WRD_EMBED_SUB_47" w:hint="eastAsia"/>
                <w:color w:val="000000" w:themeColor="text1"/>
                <w:sz w:val="24"/>
              </w:rPr>
              <w:t>表明，通过</w:t>
            </w:r>
            <w:r>
              <w:rPr>
                <w:rFonts w:asciiTheme="majorEastAsia" w:eastAsiaTheme="majorEastAsia" w:hAnsiTheme="majorEastAsia" w:cs="宋体" w:hint="eastAsia"/>
                <w:color w:val="000000" w:themeColor="text1"/>
                <w:sz w:val="24"/>
              </w:rPr>
              <w:t>神</w:t>
            </w:r>
            <w:r>
              <w:rPr>
                <w:rFonts w:asciiTheme="majorEastAsia" w:eastAsiaTheme="majorEastAsia" w:hAnsiTheme="majorEastAsia" w:cs="___WRD_EMBED_SUB_47" w:hint="eastAsia"/>
                <w:color w:val="000000" w:themeColor="text1"/>
                <w:sz w:val="24"/>
              </w:rPr>
              <w:t>经元</w:t>
            </w:r>
            <w:r>
              <w:rPr>
                <w:rFonts w:asciiTheme="majorEastAsia" w:eastAsiaTheme="majorEastAsia" w:hAnsiTheme="majorEastAsia" w:cs="宋体" w:hint="eastAsia"/>
                <w:color w:val="000000" w:themeColor="text1"/>
                <w:sz w:val="24"/>
              </w:rPr>
              <w:t>兴奋</w:t>
            </w:r>
            <w:r>
              <w:rPr>
                <w:rFonts w:asciiTheme="majorEastAsia" w:eastAsiaTheme="majorEastAsia" w:hAnsiTheme="majorEastAsia" w:cs="___WRD_EMBED_SUB_47" w:hint="eastAsia"/>
                <w:color w:val="000000" w:themeColor="text1"/>
                <w:sz w:val="24"/>
              </w:rPr>
              <w:t>性的相位重置和同</w:t>
            </w:r>
            <w:r>
              <w:rPr>
                <w:rFonts w:asciiTheme="majorEastAsia" w:eastAsiaTheme="majorEastAsia" w:hAnsiTheme="majorEastAsia" w:cs="宋体" w:hint="eastAsia"/>
                <w:color w:val="000000" w:themeColor="text1"/>
                <w:sz w:val="24"/>
              </w:rPr>
              <w:t>步</w:t>
            </w:r>
            <w:r>
              <w:rPr>
                <w:rFonts w:asciiTheme="majorEastAsia" w:eastAsiaTheme="majorEastAsia" w:hAnsiTheme="majorEastAsia" w:cs="___WRD_EMBED_SUB_47" w:hint="eastAsia"/>
                <w:color w:val="000000" w:themeColor="text1"/>
                <w:sz w:val="24"/>
              </w:rPr>
              <w:t>（相位</w:t>
            </w:r>
            <w:r>
              <w:rPr>
                <w:rFonts w:asciiTheme="majorEastAsia" w:eastAsiaTheme="majorEastAsia" w:hAnsiTheme="majorEastAsia" w:cs="宋体" w:hint="eastAsia"/>
                <w:color w:val="000000" w:themeColor="text1"/>
                <w:sz w:val="24"/>
              </w:rPr>
              <w:t>锁</w:t>
            </w:r>
            <w:r>
              <w:rPr>
                <w:rFonts w:asciiTheme="majorEastAsia" w:eastAsiaTheme="majorEastAsia" w:hAnsiTheme="majorEastAsia" w:cs="___WRD_EMBED_SUB_47" w:hint="eastAsia"/>
                <w:color w:val="000000" w:themeColor="text1"/>
                <w:sz w:val="24"/>
              </w:rPr>
              <w:t>定）实现，</w:t>
            </w:r>
            <w:r>
              <w:rPr>
                <w:rFonts w:asciiTheme="majorEastAsia" w:eastAsiaTheme="majorEastAsia" w:hAnsiTheme="majorEastAsia" w:cs="宋体" w:hint="eastAsia"/>
                <w:color w:val="000000" w:themeColor="text1"/>
                <w:sz w:val="24"/>
              </w:rPr>
              <w:t>导致</w:t>
            </w:r>
            <w:r>
              <w:rPr>
                <w:rFonts w:asciiTheme="majorEastAsia" w:eastAsiaTheme="majorEastAsia" w:hAnsiTheme="majorEastAsia" w:cs="___WRD_EMBED_SUB_47" w:hint="eastAsia"/>
                <w:color w:val="000000" w:themeColor="text1"/>
                <w:sz w:val="24"/>
              </w:rPr>
              <w:t>响应</w:t>
            </w:r>
            <w:r>
              <w:rPr>
                <w:rFonts w:asciiTheme="majorEastAsia" w:eastAsiaTheme="majorEastAsia" w:hAnsiTheme="majorEastAsia" w:cs="宋体" w:hint="eastAsia"/>
                <w:color w:val="000000" w:themeColor="text1"/>
                <w:sz w:val="24"/>
              </w:rPr>
              <w:t>增益</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变</w:t>
            </w:r>
            <w:r>
              <w:rPr>
                <w:rFonts w:asciiTheme="majorEastAsia" w:eastAsiaTheme="majorEastAsia" w:hAnsiTheme="majorEastAsia" w:cs="___WRD_EMBED_SUB_47" w:hint="eastAsia"/>
                <w:color w:val="000000" w:themeColor="text1"/>
                <w:sz w:val="24"/>
              </w:rPr>
              <w:t>化并放大</w:t>
            </w:r>
            <w:r>
              <w:rPr>
                <w:rFonts w:asciiTheme="majorEastAsia" w:eastAsiaTheme="majorEastAsia" w:hAnsiTheme="majorEastAsia" w:cs="宋体" w:hint="eastAsia"/>
                <w:color w:val="000000" w:themeColor="text1"/>
                <w:sz w:val="24"/>
              </w:rPr>
              <w:t>神</w:t>
            </w:r>
            <w:r>
              <w:rPr>
                <w:rFonts w:asciiTheme="majorEastAsia" w:eastAsiaTheme="majorEastAsia" w:hAnsiTheme="majorEastAsia" w:cs="___WRD_EMBED_SUB_47" w:hint="eastAsia"/>
                <w:color w:val="000000" w:themeColor="text1"/>
                <w:sz w:val="24"/>
              </w:rPr>
              <w:t>经元的响应，</w:t>
            </w:r>
            <w:r>
              <w:rPr>
                <w:rFonts w:asciiTheme="majorEastAsia" w:eastAsiaTheme="majorEastAsia" w:hAnsiTheme="majorEastAsia" w:cs="宋体" w:hint="eastAsia"/>
                <w:color w:val="000000" w:themeColor="text1"/>
                <w:sz w:val="24"/>
              </w:rPr>
              <w:t>使神</w:t>
            </w:r>
            <w:r>
              <w:rPr>
                <w:rFonts w:asciiTheme="majorEastAsia" w:eastAsiaTheme="majorEastAsia" w:hAnsiTheme="majorEastAsia" w:cs="___WRD_EMBED_SUB_47" w:hint="eastAsia"/>
                <w:color w:val="000000" w:themeColor="text1"/>
                <w:sz w:val="24"/>
              </w:rPr>
              <w:t>经</w:t>
            </w:r>
            <w:r>
              <w:rPr>
                <w:rFonts w:asciiTheme="majorEastAsia" w:eastAsiaTheme="majorEastAsia" w:hAnsiTheme="majorEastAsia" w:cs="宋体" w:hint="eastAsia"/>
                <w:color w:val="000000" w:themeColor="text1"/>
                <w:sz w:val="24"/>
              </w:rPr>
              <w:t>兴奋</w:t>
            </w:r>
            <w:r>
              <w:rPr>
                <w:rFonts w:asciiTheme="majorEastAsia" w:eastAsiaTheme="majorEastAsia" w:hAnsiTheme="majorEastAsia" w:cs="___WRD_EMBED_SUB_47" w:hint="eastAsia"/>
                <w:color w:val="000000" w:themeColor="text1"/>
                <w:sz w:val="24"/>
              </w:rPr>
              <w:t>性的</w:t>
            </w:r>
            <w:r>
              <w:rPr>
                <w:rFonts w:asciiTheme="majorEastAsia" w:eastAsiaTheme="majorEastAsia" w:hAnsiTheme="majorEastAsia" w:cs="宋体" w:hint="eastAsia"/>
                <w:color w:val="000000" w:themeColor="text1"/>
                <w:sz w:val="24"/>
              </w:rPr>
              <w:t>波</w:t>
            </w:r>
            <w:r>
              <w:rPr>
                <w:rFonts w:asciiTheme="majorEastAsia" w:eastAsiaTheme="majorEastAsia" w:hAnsiTheme="majorEastAsia" w:cs="___WRD_EMBED_SUB_47" w:hint="eastAsia"/>
                <w:color w:val="000000" w:themeColor="text1"/>
                <w:sz w:val="24"/>
              </w:rPr>
              <w:t>动</w:t>
            </w:r>
            <w:r>
              <w:rPr>
                <w:rFonts w:asciiTheme="majorEastAsia" w:eastAsiaTheme="majorEastAsia" w:hAnsiTheme="majorEastAsia" w:cs="宋体" w:hint="eastAsia"/>
                <w:color w:val="000000" w:themeColor="text1"/>
                <w:sz w:val="24"/>
              </w:rPr>
              <w:t>更</w:t>
            </w:r>
            <w:r>
              <w:rPr>
                <w:rFonts w:asciiTheme="majorEastAsia" w:eastAsiaTheme="majorEastAsia" w:hAnsiTheme="majorEastAsia" w:cs="___WRD_EMBED_SUB_47" w:hint="eastAsia"/>
                <w:color w:val="000000" w:themeColor="text1"/>
                <w:sz w:val="24"/>
              </w:rPr>
              <w:t>容</w:t>
            </w:r>
            <w:r>
              <w:rPr>
                <w:rFonts w:asciiTheme="majorEastAsia" w:eastAsiaTheme="majorEastAsia" w:hAnsiTheme="majorEastAsia" w:cs="宋体" w:hint="eastAsia"/>
                <w:color w:val="000000" w:themeColor="text1"/>
                <w:sz w:val="24"/>
              </w:rPr>
              <w:t>易</w:t>
            </w:r>
            <w:r>
              <w:rPr>
                <w:rFonts w:asciiTheme="majorEastAsia" w:eastAsiaTheme="majorEastAsia" w:hAnsiTheme="majorEastAsia" w:cs="___WRD_EMBED_SUB_47" w:hint="eastAsia"/>
                <w:color w:val="000000" w:themeColor="text1"/>
                <w:sz w:val="24"/>
              </w:rPr>
              <w:t>与</w:t>
            </w:r>
            <w:r>
              <w:rPr>
                <w:rFonts w:asciiTheme="majorEastAsia" w:eastAsiaTheme="majorEastAsia" w:hAnsiTheme="majorEastAsia" w:cs="宋体" w:hint="eastAsia"/>
                <w:color w:val="000000" w:themeColor="text1"/>
                <w:sz w:val="24"/>
              </w:rPr>
              <w:t>刺激</w:t>
            </w:r>
            <w:r>
              <w:rPr>
                <w:rFonts w:asciiTheme="majorEastAsia" w:eastAsiaTheme="majorEastAsia" w:hAnsiTheme="majorEastAsia" w:cs="___WRD_EMBED_SUB_47" w:hint="eastAsia"/>
                <w:color w:val="000000" w:themeColor="text1"/>
                <w:sz w:val="24"/>
              </w:rPr>
              <w:t>事件相</w:t>
            </w:r>
            <w:r>
              <w:rPr>
                <w:rFonts w:asciiTheme="majorEastAsia" w:eastAsiaTheme="majorEastAsia" w:hAnsiTheme="majorEastAsia" w:cs="宋体" w:hint="eastAsia"/>
                <w:color w:val="000000" w:themeColor="text1"/>
                <w:sz w:val="24"/>
              </w:rPr>
              <w:t>符</w:t>
            </w:r>
            <w:r>
              <w:rPr>
                <w:rFonts w:asciiTheme="majorEastAsia" w:eastAsiaTheme="majorEastAsia" w:hAnsiTheme="majorEastAsia" w:hint="eastAsia"/>
                <w:color w:val="000000" w:themeColor="text1"/>
                <w:sz w:val="24"/>
              </w:rPr>
              <w:t>[16]。</w:t>
            </w:r>
            <w:r>
              <w:rPr>
                <w:rFonts w:asciiTheme="majorEastAsia" w:eastAsiaTheme="majorEastAsia" w:hAnsiTheme="majorEastAsia" w:cs="宋体" w:hint="eastAsia"/>
                <w:color w:val="000000" w:themeColor="text1"/>
                <w:sz w:val="24"/>
              </w:rPr>
              <w:t>既往</w:t>
            </w:r>
            <w:r>
              <w:rPr>
                <w:rFonts w:asciiTheme="majorEastAsia" w:eastAsiaTheme="majorEastAsia" w:hAnsiTheme="majorEastAsia" w:cs="___WRD_EMBED_SUB_47" w:hint="eastAsia"/>
                <w:color w:val="000000" w:themeColor="text1"/>
                <w:sz w:val="24"/>
              </w:rPr>
              <w:t>研究证实了</w:t>
            </w:r>
            <w:r>
              <w:rPr>
                <w:rFonts w:asciiTheme="majorEastAsia" w:eastAsiaTheme="majorEastAsia" w:hAnsiTheme="majorEastAsia" w:cs="宋体" w:hint="eastAsia"/>
                <w:color w:val="000000" w:themeColor="text1"/>
                <w:sz w:val="24"/>
              </w:rPr>
              <w:t>双耳节拍</w:t>
            </w:r>
            <w:r>
              <w:rPr>
                <w:rFonts w:asciiTheme="majorEastAsia" w:eastAsiaTheme="majorEastAsia" w:hAnsiTheme="majorEastAsia" w:cs="___WRD_EMBED_SUB_47" w:hint="eastAsia"/>
                <w:color w:val="000000" w:themeColor="text1"/>
                <w:sz w:val="24"/>
              </w:rPr>
              <w:t>对大</w:t>
            </w:r>
            <w:r>
              <w:rPr>
                <w:rFonts w:asciiTheme="majorEastAsia" w:eastAsiaTheme="majorEastAsia" w:hAnsiTheme="majorEastAsia" w:cs="宋体" w:hint="eastAsia"/>
                <w:color w:val="000000" w:themeColor="text1"/>
                <w:sz w:val="24"/>
              </w:rPr>
              <w:t>脑</w:t>
            </w:r>
            <w:r>
              <w:rPr>
                <w:rFonts w:asciiTheme="majorEastAsia" w:eastAsiaTheme="majorEastAsia" w:hAnsiTheme="majorEastAsia" w:cs="___WRD_EMBED_SUB_47" w:hint="eastAsia"/>
                <w:color w:val="000000" w:themeColor="text1"/>
                <w:sz w:val="24"/>
              </w:rPr>
              <w:t>区</w:t>
            </w:r>
            <w:r>
              <w:rPr>
                <w:rFonts w:asciiTheme="majorEastAsia" w:eastAsiaTheme="majorEastAsia" w:hAnsiTheme="majorEastAsia" w:cs="宋体" w:hint="eastAsia"/>
                <w:color w:val="000000" w:themeColor="text1"/>
                <w:sz w:val="24"/>
              </w:rPr>
              <w:t>域</w:t>
            </w:r>
            <w:r>
              <w:rPr>
                <w:rFonts w:asciiTheme="majorEastAsia" w:eastAsiaTheme="majorEastAsia" w:hAnsiTheme="majorEastAsia" w:cs="___WRD_EMBED_SUB_47" w:hint="eastAsia"/>
                <w:color w:val="000000" w:themeColor="text1"/>
                <w:sz w:val="24"/>
              </w:rPr>
              <w:t>间</w:t>
            </w:r>
            <w:r>
              <w:rPr>
                <w:rFonts w:asciiTheme="majorEastAsia" w:eastAsiaTheme="majorEastAsia" w:hAnsiTheme="majorEastAsia" w:cs="宋体" w:hint="eastAsia"/>
                <w:color w:val="000000" w:themeColor="text1"/>
                <w:sz w:val="24"/>
              </w:rPr>
              <w:t>功</w:t>
            </w:r>
            <w:r>
              <w:rPr>
                <w:rFonts w:asciiTheme="majorEastAsia" w:eastAsiaTheme="majorEastAsia" w:hAnsiTheme="majorEastAsia" w:cs="___WRD_EMBED_SUB_47" w:hint="eastAsia"/>
                <w:color w:val="000000" w:themeColor="text1"/>
                <w:sz w:val="24"/>
              </w:rPr>
              <w:t>能</w:t>
            </w:r>
            <w:r>
              <w:rPr>
                <w:rFonts w:asciiTheme="majorEastAsia" w:eastAsiaTheme="majorEastAsia" w:hAnsiTheme="majorEastAsia" w:cs="宋体" w:hint="eastAsia"/>
                <w:color w:val="000000" w:themeColor="text1"/>
                <w:sz w:val="24"/>
              </w:rPr>
              <w:t>连接</w:t>
            </w:r>
            <w:r>
              <w:rPr>
                <w:rFonts w:asciiTheme="majorEastAsia" w:eastAsiaTheme="majorEastAsia" w:hAnsiTheme="majorEastAsia" w:cs="___WRD_EMBED_SUB_47" w:hint="eastAsia"/>
                <w:color w:val="000000" w:themeColor="text1"/>
                <w:sz w:val="24"/>
              </w:rPr>
              <w:t>和</w:t>
            </w:r>
            <w:r>
              <w:rPr>
                <w:rFonts w:asciiTheme="majorEastAsia" w:eastAsiaTheme="majorEastAsia" w:hAnsiTheme="majorEastAsia" w:cs="宋体" w:hint="eastAsia"/>
                <w:color w:val="000000" w:themeColor="text1"/>
                <w:sz w:val="24"/>
              </w:rPr>
              <w:t>皮</w:t>
            </w:r>
            <w:r>
              <w:rPr>
                <w:rFonts w:asciiTheme="majorEastAsia" w:eastAsiaTheme="majorEastAsia" w:hAnsiTheme="majorEastAsia" w:cs="___WRD_EMBED_SUB_47" w:hint="eastAsia"/>
                <w:color w:val="000000" w:themeColor="text1"/>
                <w:sz w:val="24"/>
              </w:rPr>
              <w:t>层</w:t>
            </w:r>
            <w:r>
              <w:rPr>
                <w:rFonts w:asciiTheme="majorEastAsia" w:eastAsiaTheme="majorEastAsia" w:hAnsiTheme="majorEastAsia" w:cs="宋体" w:hint="eastAsia"/>
                <w:color w:val="000000" w:themeColor="text1"/>
                <w:sz w:val="24"/>
              </w:rPr>
              <w:t>网络连接</w:t>
            </w:r>
            <w:r>
              <w:rPr>
                <w:rFonts w:asciiTheme="majorEastAsia" w:eastAsiaTheme="majorEastAsia" w:hAnsiTheme="majorEastAsia" w:cs="___WRD_EMBED_SUB_47" w:hint="eastAsia"/>
                <w:color w:val="000000" w:themeColor="text1"/>
                <w:sz w:val="24"/>
              </w:rPr>
              <w:t>的影响，并提出通过</w:t>
            </w:r>
            <w:r>
              <w:rPr>
                <w:rFonts w:asciiTheme="majorEastAsia" w:eastAsiaTheme="majorEastAsia" w:hAnsiTheme="majorEastAsia" w:cs="宋体" w:hint="eastAsia"/>
                <w:color w:val="000000" w:themeColor="text1"/>
                <w:sz w:val="24"/>
              </w:rPr>
              <w:t>增</w:t>
            </w:r>
            <w:r>
              <w:rPr>
                <w:rFonts w:asciiTheme="majorEastAsia" w:eastAsiaTheme="majorEastAsia" w:hAnsiTheme="majorEastAsia" w:cs="___WRD_EMBED_SUB_47" w:hint="eastAsia"/>
                <w:color w:val="000000" w:themeColor="text1"/>
                <w:sz w:val="24"/>
              </w:rPr>
              <w:t>加</w:t>
            </w:r>
            <w:r>
              <w:rPr>
                <w:rFonts w:asciiTheme="majorEastAsia" w:eastAsiaTheme="majorEastAsia" w:hAnsiTheme="majorEastAsia" w:cs="宋体" w:hint="eastAsia"/>
                <w:color w:val="000000" w:themeColor="text1"/>
                <w:sz w:val="24"/>
              </w:rPr>
              <w:t>听觉皮</w:t>
            </w:r>
            <w:r>
              <w:rPr>
                <w:rFonts w:asciiTheme="majorEastAsia" w:eastAsiaTheme="majorEastAsia" w:hAnsiTheme="majorEastAsia" w:cs="___WRD_EMBED_SUB_47" w:hint="eastAsia"/>
                <w:color w:val="000000" w:themeColor="text1"/>
                <w:sz w:val="24"/>
              </w:rPr>
              <w:t>层间</w:t>
            </w:r>
            <w:r>
              <w:rPr>
                <w:rFonts w:asciiTheme="majorEastAsia" w:eastAsiaTheme="majorEastAsia" w:hAnsiTheme="majorEastAsia" w:cs="宋体" w:hint="eastAsia"/>
                <w:color w:val="000000" w:themeColor="text1"/>
                <w:sz w:val="24"/>
              </w:rPr>
              <w:t>半球</w:t>
            </w:r>
            <w:r>
              <w:rPr>
                <w:rFonts w:asciiTheme="majorEastAsia" w:eastAsiaTheme="majorEastAsia" w:hAnsiTheme="majorEastAsia" w:cs="___WRD_EMBED_SUB_47" w:hint="eastAsia"/>
                <w:color w:val="000000" w:themeColor="text1"/>
                <w:sz w:val="24"/>
              </w:rPr>
              <w:t>间的一</w:t>
            </w:r>
            <w:r>
              <w:rPr>
                <w:rFonts w:asciiTheme="majorEastAsia" w:eastAsiaTheme="majorEastAsia" w:hAnsiTheme="majorEastAsia" w:cs="宋体" w:hint="eastAsia"/>
                <w:color w:val="000000" w:themeColor="text1"/>
                <w:sz w:val="24"/>
              </w:rPr>
              <w:t>致</w:t>
            </w:r>
            <w:r>
              <w:rPr>
                <w:rFonts w:asciiTheme="majorEastAsia" w:eastAsiaTheme="majorEastAsia" w:hAnsiTheme="majorEastAsia" w:cs="___WRD_EMBED_SUB_47" w:hint="eastAsia"/>
                <w:color w:val="000000" w:themeColor="text1"/>
                <w:sz w:val="24"/>
              </w:rPr>
              <w:t>性来解决复</w:t>
            </w:r>
            <w:r>
              <w:rPr>
                <w:rFonts w:asciiTheme="majorEastAsia" w:eastAsiaTheme="majorEastAsia" w:hAnsiTheme="majorEastAsia" w:cs="宋体" w:hint="eastAsia"/>
                <w:color w:val="000000" w:themeColor="text1"/>
                <w:sz w:val="24"/>
              </w:rPr>
              <w:t>杂</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双耳</w:t>
            </w:r>
            <w:r>
              <w:rPr>
                <w:rFonts w:asciiTheme="majorEastAsia" w:eastAsiaTheme="majorEastAsia" w:hAnsiTheme="majorEastAsia" w:cs="___WRD_EMBED_SUB_47" w:hint="eastAsia"/>
                <w:color w:val="000000" w:themeColor="text1"/>
                <w:sz w:val="24"/>
              </w:rPr>
              <w:t>知</w:t>
            </w:r>
            <w:r>
              <w:rPr>
                <w:rFonts w:asciiTheme="majorEastAsia" w:eastAsiaTheme="majorEastAsia" w:hAnsiTheme="majorEastAsia" w:cs="宋体" w:hint="eastAsia"/>
                <w:color w:val="000000" w:themeColor="text1"/>
                <w:sz w:val="24"/>
              </w:rPr>
              <w:t>觉</w:t>
            </w:r>
            <w:r>
              <w:rPr>
                <w:rFonts w:asciiTheme="majorEastAsia" w:eastAsiaTheme="majorEastAsia" w:hAnsiTheme="majorEastAsia" w:cs="___WRD_EMBED_SUB_47" w:hint="eastAsia"/>
                <w:color w:val="000000" w:themeColor="text1"/>
                <w:sz w:val="24"/>
              </w:rPr>
              <w:t>，通过</w:t>
            </w:r>
            <w:r>
              <w:rPr>
                <w:rFonts w:asciiTheme="majorEastAsia" w:eastAsiaTheme="majorEastAsia" w:hAnsiTheme="majorEastAsia" w:cs="宋体" w:hint="eastAsia"/>
                <w:color w:val="000000" w:themeColor="text1"/>
                <w:sz w:val="24"/>
              </w:rPr>
              <w:t>增</w:t>
            </w:r>
            <w:r>
              <w:rPr>
                <w:rFonts w:asciiTheme="majorEastAsia" w:eastAsiaTheme="majorEastAsia" w:hAnsiTheme="majorEastAsia" w:cs="___WRD_EMBED_SUB_47" w:hint="eastAsia"/>
                <w:color w:val="000000" w:themeColor="text1"/>
                <w:sz w:val="24"/>
              </w:rPr>
              <w:t>加</w:t>
            </w:r>
            <w:r>
              <w:rPr>
                <w:rFonts w:asciiTheme="majorEastAsia" w:eastAsiaTheme="majorEastAsia" w:hAnsiTheme="majorEastAsia" w:cs="宋体" w:hint="eastAsia"/>
                <w:color w:val="000000" w:themeColor="text1"/>
                <w:sz w:val="24"/>
              </w:rPr>
              <w:t>两</w:t>
            </w:r>
            <w:r>
              <w:rPr>
                <w:rFonts w:asciiTheme="majorEastAsia" w:eastAsiaTheme="majorEastAsia" w:hAnsiTheme="majorEastAsia" w:cs="___WRD_EMBED_SUB_47" w:hint="eastAsia"/>
                <w:color w:val="000000" w:themeColor="text1"/>
                <w:sz w:val="24"/>
              </w:rPr>
              <w:t>个</w:t>
            </w:r>
            <w:r>
              <w:rPr>
                <w:rFonts w:asciiTheme="majorEastAsia" w:eastAsiaTheme="majorEastAsia" w:hAnsiTheme="majorEastAsia" w:cs="宋体" w:hint="eastAsia"/>
                <w:color w:val="000000" w:themeColor="text1"/>
                <w:sz w:val="24"/>
              </w:rPr>
              <w:t>听觉皮</w:t>
            </w:r>
            <w:r>
              <w:rPr>
                <w:rFonts w:asciiTheme="majorEastAsia" w:eastAsiaTheme="majorEastAsia" w:hAnsiTheme="majorEastAsia" w:cs="___WRD_EMBED_SUB_47" w:hint="eastAsia"/>
                <w:color w:val="000000" w:themeColor="text1"/>
                <w:sz w:val="24"/>
              </w:rPr>
              <w:t>层之间的交流来实现</w:t>
            </w:r>
            <w:r>
              <w:rPr>
                <w:rFonts w:asciiTheme="majorEastAsia" w:eastAsiaTheme="majorEastAsia" w:hAnsiTheme="majorEastAsia" w:hint="eastAsia"/>
                <w:color w:val="000000" w:themeColor="text1"/>
                <w:sz w:val="24"/>
              </w:rPr>
              <w:t xml:space="preserve">[17]。      </w:t>
            </w:r>
          </w:p>
          <w:p w14:paraId="6B4F8A69" w14:textId="77777777" w:rsidR="00F3376F" w:rsidRDefault="00000000">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Pr>
                <w:rFonts w:asciiTheme="majorEastAsia" w:eastAsiaTheme="majorEastAsia" w:hAnsiTheme="majorEastAsia" w:cs="宋体" w:hint="eastAsia"/>
                <w:color w:val="000000" w:themeColor="text1"/>
                <w:sz w:val="24"/>
              </w:rPr>
              <w:t>双耳节拍刺激</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心</w:t>
            </w:r>
            <w:r>
              <w:rPr>
                <w:rFonts w:asciiTheme="majorEastAsia" w:eastAsiaTheme="majorEastAsia" w:hAnsiTheme="majorEastAsia" w:cs="___WRD_EMBED_SUB_47" w:hint="eastAsia"/>
                <w:color w:val="000000" w:themeColor="text1"/>
                <w:sz w:val="24"/>
              </w:rPr>
              <w:t>理</w:t>
            </w:r>
            <w:r>
              <w:rPr>
                <w:rFonts w:asciiTheme="majorEastAsia" w:eastAsiaTheme="majorEastAsia" w:hAnsiTheme="majorEastAsia" w:cs="宋体" w:hint="eastAsia"/>
                <w:color w:val="000000" w:themeColor="text1"/>
                <w:sz w:val="24"/>
              </w:rPr>
              <w:t>效</w:t>
            </w:r>
            <w:r>
              <w:rPr>
                <w:rFonts w:asciiTheme="majorEastAsia" w:eastAsiaTheme="majorEastAsia" w:hAnsiTheme="majorEastAsia" w:cs="___WRD_EMBED_SUB_47" w:hint="eastAsia"/>
                <w:color w:val="000000" w:themeColor="text1"/>
                <w:sz w:val="24"/>
              </w:rPr>
              <w:t>应研究主要关注其对认知、情</w:t>
            </w:r>
            <w:r>
              <w:rPr>
                <w:rFonts w:asciiTheme="majorEastAsia" w:eastAsiaTheme="majorEastAsia" w:hAnsiTheme="majorEastAsia" w:cs="宋体" w:hint="eastAsia"/>
                <w:color w:val="000000" w:themeColor="text1"/>
                <w:sz w:val="24"/>
              </w:rPr>
              <w:t>感</w:t>
            </w:r>
            <w:r>
              <w:rPr>
                <w:rFonts w:asciiTheme="majorEastAsia" w:eastAsiaTheme="majorEastAsia" w:hAnsiTheme="majorEastAsia" w:cs="___WRD_EMBED_SUB_47" w:hint="eastAsia"/>
                <w:color w:val="000000" w:themeColor="text1"/>
                <w:sz w:val="24"/>
              </w:rPr>
              <w:t>以及相关生理</w:t>
            </w:r>
            <w:r>
              <w:rPr>
                <w:rFonts w:asciiTheme="majorEastAsia" w:eastAsiaTheme="majorEastAsia" w:hAnsiTheme="majorEastAsia" w:cs="宋体" w:hint="eastAsia"/>
                <w:color w:val="000000" w:themeColor="text1"/>
                <w:sz w:val="24"/>
              </w:rPr>
              <w:t>变</w:t>
            </w:r>
            <w:r>
              <w:rPr>
                <w:rFonts w:asciiTheme="majorEastAsia" w:eastAsiaTheme="majorEastAsia" w:hAnsiTheme="majorEastAsia" w:cs="___WRD_EMBED_SUB_47" w:hint="eastAsia"/>
                <w:color w:val="000000" w:themeColor="text1"/>
                <w:sz w:val="24"/>
              </w:rPr>
              <w:t>化的影响。在</w:t>
            </w:r>
            <w:r>
              <w:rPr>
                <w:rFonts w:asciiTheme="majorEastAsia" w:eastAsiaTheme="majorEastAsia" w:hAnsiTheme="majorEastAsia" w:cs="宋体" w:hint="eastAsia"/>
                <w:color w:val="000000" w:themeColor="text1"/>
                <w:sz w:val="24"/>
              </w:rPr>
              <w:t>心</w:t>
            </w:r>
            <w:r>
              <w:rPr>
                <w:rFonts w:asciiTheme="majorEastAsia" w:eastAsiaTheme="majorEastAsia" w:hAnsiTheme="majorEastAsia" w:cs="___WRD_EMBED_SUB_47" w:hint="eastAsia"/>
                <w:color w:val="000000" w:themeColor="text1"/>
                <w:sz w:val="24"/>
              </w:rPr>
              <w:t>理学研究中，</w:t>
            </w:r>
            <w:r>
              <w:rPr>
                <w:rFonts w:asciiTheme="majorEastAsia" w:eastAsiaTheme="majorEastAsia" w:hAnsiTheme="majorEastAsia" w:cs="宋体" w:hint="eastAsia"/>
                <w:color w:val="000000" w:themeColor="text1"/>
                <w:sz w:val="24"/>
              </w:rPr>
              <w:t>脑波</w:t>
            </w:r>
            <w:r>
              <w:rPr>
                <w:rFonts w:asciiTheme="majorEastAsia" w:eastAsiaTheme="majorEastAsia" w:hAnsiTheme="majorEastAsia" w:cs="___WRD_EMBED_SUB_47" w:hint="eastAsia"/>
                <w:color w:val="000000" w:themeColor="text1"/>
                <w:sz w:val="24"/>
              </w:rPr>
              <w:t>同</w:t>
            </w:r>
            <w:r>
              <w:rPr>
                <w:rFonts w:asciiTheme="majorEastAsia" w:eastAsiaTheme="majorEastAsia" w:hAnsiTheme="majorEastAsia" w:cs="宋体" w:hint="eastAsia"/>
                <w:color w:val="000000" w:themeColor="text1"/>
                <w:sz w:val="24"/>
              </w:rPr>
              <w:t>步</w:t>
            </w:r>
            <w:r>
              <w:rPr>
                <w:rFonts w:asciiTheme="majorEastAsia" w:eastAsiaTheme="majorEastAsia" w:hAnsiTheme="majorEastAsia" w:cs="___WRD_EMBED_SUB_47" w:hint="eastAsia"/>
                <w:color w:val="000000" w:themeColor="text1"/>
                <w:sz w:val="24"/>
              </w:rPr>
              <w:t>假设</w:t>
            </w:r>
            <w:r>
              <w:rPr>
                <w:rFonts w:asciiTheme="majorEastAsia" w:eastAsiaTheme="majorEastAsia" w:hAnsiTheme="majorEastAsia" w:cs="宋体" w:hint="eastAsia"/>
                <w:color w:val="000000" w:themeColor="text1"/>
                <w:sz w:val="24"/>
              </w:rPr>
              <w:t>被</w:t>
            </w:r>
            <w:r>
              <w:rPr>
                <w:rFonts w:asciiTheme="majorEastAsia" w:eastAsiaTheme="majorEastAsia" w:hAnsiTheme="majorEastAsia" w:cs="___WRD_EMBED_SUB_47" w:hint="eastAsia"/>
                <w:color w:val="000000" w:themeColor="text1"/>
                <w:sz w:val="24"/>
              </w:rPr>
              <w:t>认为</w:t>
            </w:r>
            <w:r>
              <w:rPr>
                <w:rFonts w:asciiTheme="majorEastAsia" w:eastAsiaTheme="majorEastAsia" w:hAnsiTheme="majorEastAsia" w:cs="宋体" w:hint="eastAsia"/>
                <w:color w:val="000000" w:themeColor="text1"/>
                <w:sz w:val="24"/>
              </w:rPr>
              <w:t>是双耳节拍刺激效</w:t>
            </w:r>
            <w:r>
              <w:rPr>
                <w:rFonts w:asciiTheme="majorEastAsia" w:eastAsiaTheme="majorEastAsia" w:hAnsiTheme="majorEastAsia" w:cs="___WRD_EMBED_SUB_47" w:hint="eastAsia"/>
                <w:color w:val="000000" w:themeColor="text1"/>
                <w:sz w:val="24"/>
              </w:rPr>
              <w:t>应的理论基</w:t>
            </w:r>
            <w:r>
              <w:rPr>
                <w:rFonts w:asciiTheme="majorEastAsia" w:eastAsiaTheme="majorEastAsia" w:hAnsiTheme="majorEastAsia" w:cs="宋体" w:hint="eastAsia"/>
                <w:color w:val="000000" w:themeColor="text1"/>
                <w:sz w:val="24"/>
              </w:rPr>
              <w:t>石</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即</w:t>
            </w:r>
            <w:r>
              <w:rPr>
                <w:rFonts w:asciiTheme="majorEastAsia" w:eastAsiaTheme="majorEastAsia" w:hAnsiTheme="majorEastAsia" w:cs="___WRD_EMBED_SUB_47" w:hint="eastAsia"/>
                <w:color w:val="000000" w:themeColor="text1"/>
                <w:sz w:val="24"/>
              </w:rPr>
              <w:t>特定</w:t>
            </w:r>
            <w:r>
              <w:rPr>
                <w:rFonts w:asciiTheme="majorEastAsia" w:eastAsiaTheme="majorEastAsia" w:hAnsiTheme="majorEastAsia" w:cs="宋体" w:hint="eastAsia"/>
                <w:color w:val="000000" w:themeColor="text1"/>
                <w:sz w:val="24"/>
              </w:rPr>
              <w:t>频率</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听觉</w:t>
            </w:r>
            <w:r>
              <w:rPr>
                <w:rFonts w:asciiTheme="majorEastAsia" w:eastAsiaTheme="majorEastAsia" w:hAnsiTheme="majorEastAsia" w:cs="___WRD_EMBED_SUB_47" w:hint="eastAsia"/>
                <w:color w:val="000000" w:themeColor="text1"/>
                <w:sz w:val="24"/>
              </w:rPr>
              <w:t>或</w:t>
            </w:r>
            <w:r>
              <w:rPr>
                <w:rFonts w:asciiTheme="majorEastAsia" w:eastAsiaTheme="majorEastAsia" w:hAnsiTheme="majorEastAsia" w:cs="宋体" w:hint="eastAsia"/>
                <w:color w:val="000000" w:themeColor="text1"/>
                <w:sz w:val="24"/>
              </w:rPr>
              <w:t>视觉刺激</w:t>
            </w:r>
            <w:r>
              <w:rPr>
                <w:rFonts w:asciiTheme="majorEastAsia" w:eastAsiaTheme="majorEastAsia" w:hAnsiTheme="majorEastAsia" w:cs="___WRD_EMBED_SUB_47" w:hint="eastAsia"/>
                <w:color w:val="000000" w:themeColor="text1"/>
                <w:sz w:val="24"/>
              </w:rPr>
              <w:t>将</w:t>
            </w:r>
            <w:r>
              <w:rPr>
                <w:rFonts w:asciiTheme="majorEastAsia" w:eastAsiaTheme="majorEastAsia" w:hAnsiTheme="majorEastAsia" w:cs="宋体" w:hint="eastAsia"/>
                <w:color w:val="000000" w:themeColor="text1"/>
                <w:sz w:val="24"/>
              </w:rPr>
              <w:t>导致</w:t>
            </w:r>
            <w:r>
              <w:rPr>
                <w:rFonts w:asciiTheme="majorEastAsia" w:eastAsiaTheme="majorEastAsia" w:hAnsiTheme="majorEastAsia" w:cs="___WRD_EMBED_SUB_47" w:hint="eastAsia"/>
                <w:color w:val="000000" w:themeColor="text1"/>
                <w:sz w:val="24"/>
              </w:rPr>
              <w:t>大</w:t>
            </w:r>
            <w:r>
              <w:rPr>
                <w:rFonts w:asciiTheme="majorEastAsia" w:eastAsiaTheme="majorEastAsia" w:hAnsiTheme="majorEastAsia" w:cs="宋体" w:hint="eastAsia"/>
                <w:color w:val="000000" w:themeColor="text1"/>
                <w:sz w:val="24"/>
              </w:rPr>
              <w:t>脑</w:t>
            </w:r>
            <w:r>
              <w:rPr>
                <w:rFonts w:asciiTheme="majorEastAsia" w:eastAsiaTheme="majorEastAsia" w:hAnsiTheme="majorEastAsia" w:cs="___WRD_EMBED_SUB_47" w:hint="eastAsia"/>
                <w:color w:val="000000" w:themeColor="text1"/>
                <w:sz w:val="24"/>
              </w:rPr>
              <w:t>电</w:t>
            </w:r>
            <w:r>
              <w:rPr>
                <w:rFonts w:asciiTheme="majorEastAsia" w:eastAsiaTheme="majorEastAsia" w:hAnsiTheme="majorEastAsia" w:cs="宋体" w:hint="eastAsia"/>
                <w:color w:val="000000" w:themeColor="text1"/>
                <w:sz w:val="24"/>
              </w:rPr>
              <w:t>皮</w:t>
            </w:r>
            <w:r>
              <w:rPr>
                <w:rFonts w:asciiTheme="majorEastAsia" w:eastAsiaTheme="majorEastAsia" w:hAnsiTheme="majorEastAsia" w:cs="___WRD_EMBED_SUB_47" w:hint="eastAsia"/>
                <w:color w:val="000000" w:themeColor="text1"/>
                <w:sz w:val="24"/>
              </w:rPr>
              <w:t>层</w:t>
            </w:r>
            <w:r>
              <w:rPr>
                <w:rFonts w:asciiTheme="majorEastAsia" w:eastAsiaTheme="majorEastAsia" w:hAnsiTheme="majorEastAsia" w:cs="宋体" w:hint="eastAsia"/>
                <w:color w:val="000000" w:themeColor="text1"/>
                <w:sz w:val="24"/>
              </w:rPr>
              <w:t>活</w:t>
            </w:r>
            <w:r>
              <w:rPr>
                <w:rFonts w:asciiTheme="majorEastAsia" w:eastAsiaTheme="majorEastAsia" w:hAnsiTheme="majorEastAsia" w:cs="___WRD_EMBED_SUB_47" w:hint="eastAsia"/>
                <w:color w:val="000000" w:themeColor="text1"/>
                <w:sz w:val="24"/>
              </w:rPr>
              <w:t>动与外部信号的</w:t>
            </w:r>
            <w:r>
              <w:rPr>
                <w:rFonts w:asciiTheme="majorEastAsia" w:eastAsiaTheme="majorEastAsia" w:hAnsiTheme="majorEastAsia" w:cs="宋体" w:hint="eastAsia"/>
                <w:color w:val="000000" w:themeColor="text1"/>
                <w:sz w:val="24"/>
              </w:rPr>
              <w:t>频率</w:t>
            </w:r>
            <w:r>
              <w:rPr>
                <w:rFonts w:asciiTheme="majorEastAsia" w:eastAsiaTheme="majorEastAsia" w:hAnsiTheme="majorEastAsia" w:cs="___WRD_EMBED_SUB_47" w:hint="eastAsia"/>
                <w:color w:val="000000" w:themeColor="text1"/>
                <w:sz w:val="24"/>
              </w:rPr>
              <w:t>或其</w:t>
            </w:r>
            <w:r>
              <w:rPr>
                <w:rFonts w:asciiTheme="majorEastAsia" w:eastAsiaTheme="majorEastAsia" w:hAnsiTheme="majorEastAsia" w:cs="宋体" w:hint="eastAsia"/>
                <w:color w:val="000000" w:themeColor="text1"/>
                <w:sz w:val="24"/>
              </w:rPr>
              <w:t>倍</w:t>
            </w:r>
            <w:r>
              <w:rPr>
                <w:rFonts w:asciiTheme="majorEastAsia" w:eastAsiaTheme="majorEastAsia" w:hAnsiTheme="majorEastAsia" w:cs="___WRD_EMBED_SUB_47" w:hint="eastAsia"/>
                <w:color w:val="000000" w:themeColor="text1"/>
                <w:sz w:val="24"/>
              </w:rPr>
              <w:t>数同</w:t>
            </w:r>
            <w:r>
              <w:rPr>
                <w:rFonts w:asciiTheme="majorEastAsia" w:eastAsiaTheme="majorEastAsia" w:hAnsiTheme="majorEastAsia" w:cs="宋体" w:hint="eastAsia"/>
                <w:color w:val="000000" w:themeColor="text1"/>
                <w:sz w:val="24"/>
              </w:rPr>
              <w:t>步振荡</w:t>
            </w:r>
            <w:r>
              <w:rPr>
                <w:rFonts w:asciiTheme="majorEastAsia" w:eastAsiaTheme="majorEastAsia" w:hAnsiTheme="majorEastAsia" w:cs="___WRD_EMBED_SUB_47" w:hint="eastAsia"/>
                <w:color w:val="000000" w:themeColor="text1"/>
                <w:sz w:val="24"/>
              </w:rPr>
              <w:t>。实证研究主要通过证实时间</w:t>
            </w:r>
            <w:r>
              <w:rPr>
                <w:rFonts w:asciiTheme="majorEastAsia" w:eastAsiaTheme="majorEastAsia" w:hAnsiTheme="majorEastAsia" w:cs="宋体" w:hint="eastAsia"/>
                <w:color w:val="000000" w:themeColor="text1"/>
                <w:sz w:val="24"/>
              </w:rPr>
              <w:t>锁</w:t>
            </w:r>
            <w:r>
              <w:rPr>
                <w:rFonts w:asciiTheme="majorEastAsia" w:eastAsiaTheme="majorEastAsia" w:hAnsiTheme="majorEastAsia" w:cs="___WRD_EMBED_SUB_47" w:hint="eastAsia"/>
                <w:color w:val="000000" w:themeColor="text1"/>
                <w:sz w:val="24"/>
              </w:rPr>
              <w:t>定的</w:t>
            </w:r>
            <w:r>
              <w:rPr>
                <w:rFonts w:asciiTheme="majorEastAsia" w:eastAsiaTheme="majorEastAsia" w:hAnsiTheme="majorEastAsia" w:cs="宋体" w:hint="eastAsia"/>
                <w:color w:val="000000" w:themeColor="text1"/>
                <w:sz w:val="24"/>
              </w:rPr>
              <w:t>感</w:t>
            </w:r>
            <w:r>
              <w:rPr>
                <w:rFonts w:asciiTheme="majorEastAsia" w:eastAsiaTheme="majorEastAsia" w:hAnsiTheme="majorEastAsia" w:cs="___WRD_EMBED_SUB_47" w:hint="eastAsia"/>
                <w:color w:val="000000" w:themeColor="text1"/>
                <w:sz w:val="24"/>
              </w:rPr>
              <w:t>知源相关电位（</w:t>
            </w:r>
            <w:r>
              <w:rPr>
                <w:rFonts w:asciiTheme="majorEastAsia" w:eastAsiaTheme="majorEastAsia" w:hAnsiTheme="majorEastAsia" w:hint="eastAsia"/>
                <w:color w:val="000000" w:themeColor="text1"/>
                <w:sz w:val="24"/>
              </w:rPr>
              <w:t>ASSRs）来支持</w:t>
            </w:r>
            <w:r>
              <w:rPr>
                <w:rFonts w:asciiTheme="majorEastAsia" w:eastAsiaTheme="majorEastAsia" w:hAnsiTheme="majorEastAsia" w:cs="宋体" w:hint="eastAsia"/>
                <w:color w:val="000000" w:themeColor="text1"/>
                <w:sz w:val="24"/>
              </w:rPr>
              <w:t>脑波</w:t>
            </w:r>
            <w:r>
              <w:rPr>
                <w:rFonts w:asciiTheme="majorEastAsia" w:eastAsiaTheme="majorEastAsia" w:hAnsiTheme="majorEastAsia" w:cs="___WRD_EMBED_SUB_47" w:hint="eastAsia"/>
                <w:color w:val="000000" w:themeColor="text1"/>
                <w:sz w:val="24"/>
              </w:rPr>
              <w:t>同</w:t>
            </w:r>
            <w:r>
              <w:rPr>
                <w:rFonts w:asciiTheme="majorEastAsia" w:eastAsiaTheme="majorEastAsia" w:hAnsiTheme="majorEastAsia" w:cs="宋体" w:hint="eastAsia"/>
                <w:color w:val="000000" w:themeColor="text1"/>
                <w:sz w:val="24"/>
              </w:rPr>
              <w:t>步</w:t>
            </w:r>
            <w:r>
              <w:rPr>
                <w:rFonts w:asciiTheme="majorEastAsia" w:eastAsiaTheme="majorEastAsia" w:hAnsiTheme="majorEastAsia" w:cs="___WRD_EMBED_SUB_47" w:hint="eastAsia"/>
                <w:color w:val="000000" w:themeColor="text1"/>
                <w:sz w:val="24"/>
              </w:rPr>
              <w:t>假设</w:t>
            </w:r>
            <w:r>
              <w:rPr>
                <w:rFonts w:asciiTheme="majorEastAsia" w:eastAsiaTheme="majorEastAsia" w:hAnsiTheme="majorEastAsia" w:hint="eastAsia"/>
                <w:color w:val="000000" w:themeColor="text1"/>
                <w:sz w:val="24"/>
              </w:rPr>
              <w:t>[18]。</w:t>
            </w:r>
            <w:r>
              <w:rPr>
                <w:rFonts w:asciiTheme="majorEastAsia" w:eastAsiaTheme="majorEastAsia" w:hAnsiTheme="majorEastAsia" w:cs="宋体" w:hint="eastAsia"/>
                <w:color w:val="000000" w:themeColor="text1"/>
                <w:sz w:val="24"/>
              </w:rPr>
              <w:t>该</w:t>
            </w:r>
            <w:r>
              <w:rPr>
                <w:rFonts w:asciiTheme="majorEastAsia" w:eastAsiaTheme="majorEastAsia" w:hAnsiTheme="majorEastAsia" w:cs="___WRD_EMBED_SUB_47" w:hint="eastAsia"/>
                <w:color w:val="000000" w:themeColor="text1"/>
                <w:sz w:val="24"/>
              </w:rPr>
              <w:lastRenderedPageBreak/>
              <w:t>假设认为人类</w:t>
            </w:r>
            <w:r>
              <w:rPr>
                <w:rFonts w:asciiTheme="majorEastAsia" w:eastAsiaTheme="majorEastAsia" w:hAnsiTheme="majorEastAsia" w:cs="宋体" w:hint="eastAsia"/>
                <w:color w:val="000000" w:themeColor="text1"/>
                <w:sz w:val="24"/>
              </w:rPr>
              <w:t>脑</w:t>
            </w:r>
            <w:r>
              <w:rPr>
                <w:rFonts w:asciiTheme="majorEastAsia" w:eastAsiaTheme="majorEastAsia" w:hAnsiTheme="majorEastAsia" w:cs="___WRD_EMBED_SUB_47" w:hint="eastAsia"/>
                <w:color w:val="000000" w:themeColor="text1"/>
                <w:sz w:val="24"/>
              </w:rPr>
              <w:t>电</w:t>
            </w:r>
            <w:r>
              <w:rPr>
                <w:rFonts w:asciiTheme="majorEastAsia" w:eastAsiaTheme="majorEastAsia" w:hAnsiTheme="majorEastAsia" w:cs="宋体" w:hint="eastAsia"/>
                <w:color w:val="000000" w:themeColor="text1"/>
                <w:sz w:val="24"/>
              </w:rPr>
              <w:t>图</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hint="eastAsia"/>
                <w:color w:val="000000" w:themeColor="text1"/>
                <w:sz w:val="24"/>
              </w:rPr>
              <w:t>EEG）的特定</w:t>
            </w:r>
            <w:r>
              <w:rPr>
                <w:rFonts w:asciiTheme="majorEastAsia" w:eastAsiaTheme="majorEastAsia" w:hAnsiTheme="majorEastAsia" w:cs="宋体" w:hint="eastAsia"/>
                <w:color w:val="000000" w:themeColor="text1"/>
                <w:sz w:val="24"/>
              </w:rPr>
              <w:t>频带</w:t>
            </w:r>
            <w:r>
              <w:rPr>
                <w:rFonts w:asciiTheme="majorEastAsia" w:eastAsiaTheme="majorEastAsia" w:hAnsiTheme="majorEastAsia" w:cs="___WRD_EMBED_SUB_47" w:hint="eastAsia"/>
                <w:color w:val="000000" w:themeColor="text1"/>
                <w:sz w:val="24"/>
              </w:rPr>
              <w:t>与不同生理和</w:t>
            </w:r>
            <w:r>
              <w:rPr>
                <w:rFonts w:asciiTheme="majorEastAsia" w:eastAsiaTheme="majorEastAsia" w:hAnsiTheme="majorEastAsia" w:cs="宋体" w:hint="eastAsia"/>
                <w:color w:val="000000" w:themeColor="text1"/>
                <w:sz w:val="24"/>
              </w:rPr>
              <w:t>心</w:t>
            </w:r>
            <w:r>
              <w:rPr>
                <w:rFonts w:asciiTheme="majorEastAsia" w:eastAsiaTheme="majorEastAsia" w:hAnsiTheme="majorEastAsia" w:cs="___WRD_EMBED_SUB_47" w:hint="eastAsia"/>
                <w:color w:val="000000" w:themeColor="text1"/>
                <w:sz w:val="24"/>
              </w:rPr>
              <w:t>理状</w:t>
            </w:r>
            <w:r>
              <w:rPr>
                <w:rFonts w:asciiTheme="majorEastAsia" w:eastAsiaTheme="majorEastAsia" w:hAnsiTheme="majorEastAsia" w:cs="宋体" w:hint="eastAsia"/>
                <w:color w:val="000000" w:themeColor="text1"/>
                <w:sz w:val="24"/>
              </w:rPr>
              <w:t>态</w:t>
            </w:r>
            <w:r>
              <w:rPr>
                <w:rFonts w:asciiTheme="majorEastAsia" w:eastAsiaTheme="majorEastAsia" w:hAnsiTheme="majorEastAsia" w:cs="___WRD_EMBED_SUB_47" w:hint="eastAsia"/>
                <w:color w:val="000000" w:themeColor="text1"/>
                <w:sz w:val="24"/>
              </w:rPr>
              <w:t>相关。关</w:t>
            </w:r>
            <w:r>
              <w:rPr>
                <w:rFonts w:asciiTheme="majorEastAsia" w:eastAsiaTheme="majorEastAsia" w:hAnsiTheme="majorEastAsia" w:cs="宋体" w:hint="eastAsia"/>
                <w:color w:val="000000" w:themeColor="text1"/>
                <w:sz w:val="24"/>
              </w:rPr>
              <w:t>于双耳节拍刺激效</w:t>
            </w:r>
            <w:r>
              <w:rPr>
                <w:rFonts w:asciiTheme="majorEastAsia" w:eastAsiaTheme="majorEastAsia" w:hAnsiTheme="majorEastAsia" w:cs="___WRD_EMBED_SUB_47" w:hint="eastAsia"/>
                <w:color w:val="000000" w:themeColor="text1"/>
                <w:sz w:val="24"/>
              </w:rPr>
              <w:t>应的研究涉及对与特定</w:t>
            </w:r>
            <w:r>
              <w:rPr>
                <w:rFonts w:asciiTheme="majorEastAsia" w:eastAsiaTheme="majorEastAsia" w:hAnsiTheme="majorEastAsia" w:hint="eastAsia"/>
                <w:color w:val="000000" w:themeColor="text1"/>
                <w:sz w:val="24"/>
              </w:rPr>
              <w:t>EEG</w:t>
            </w:r>
            <w:r>
              <w:rPr>
                <w:rFonts w:asciiTheme="majorEastAsia" w:eastAsiaTheme="majorEastAsia" w:hAnsiTheme="majorEastAsia" w:cs="宋体" w:hint="eastAsia"/>
                <w:color w:val="000000" w:themeColor="text1"/>
                <w:sz w:val="24"/>
              </w:rPr>
              <w:t>频带</w:t>
            </w:r>
            <w:r>
              <w:rPr>
                <w:rFonts w:asciiTheme="majorEastAsia" w:eastAsiaTheme="majorEastAsia" w:hAnsiTheme="majorEastAsia" w:cs="___WRD_EMBED_SUB_47" w:hint="eastAsia"/>
                <w:color w:val="000000" w:themeColor="text1"/>
                <w:sz w:val="24"/>
              </w:rPr>
              <w:t>相关的各种</w:t>
            </w:r>
            <w:r>
              <w:rPr>
                <w:rFonts w:asciiTheme="majorEastAsia" w:eastAsiaTheme="majorEastAsia" w:hAnsiTheme="majorEastAsia" w:cs="宋体" w:hint="eastAsia"/>
                <w:color w:val="000000" w:themeColor="text1"/>
                <w:sz w:val="24"/>
              </w:rPr>
              <w:t>心</w:t>
            </w:r>
            <w:r>
              <w:rPr>
                <w:rFonts w:asciiTheme="majorEastAsia" w:eastAsiaTheme="majorEastAsia" w:hAnsiTheme="majorEastAsia" w:cs="___WRD_EMBED_SUB_47" w:hint="eastAsia"/>
                <w:color w:val="000000" w:themeColor="text1"/>
                <w:sz w:val="24"/>
              </w:rPr>
              <w:t>理现</w:t>
            </w:r>
            <w:r>
              <w:rPr>
                <w:rFonts w:asciiTheme="majorEastAsia" w:eastAsiaTheme="majorEastAsia" w:hAnsiTheme="majorEastAsia" w:cs="宋体" w:hint="eastAsia"/>
                <w:color w:val="000000" w:themeColor="text1"/>
                <w:sz w:val="24"/>
              </w:rPr>
              <w:t>象</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调</w:t>
            </w:r>
            <w:r>
              <w:rPr>
                <w:rFonts w:asciiTheme="majorEastAsia" w:eastAsiaTheme="majorEastAsia" w:hAnsiTheme="majorEastAsia" w:cs="___WRD_EMBED_SUB_47" w:hint="eastAsia"/>
                <w:color w:val="000000" w:themeColor="text1"/>
                <w:sz w:val="24"/>
              </w:rPr>
              <w:t>查，包括认知处理、情</w:t>
            </w:r>
            <w:r>
              <w:rPr>
                <w:rFonts w:asciiTheme="majorEastAsia" w:eastAsiaTheme="majorEastAsia" w:hAnsiTheme="majorEastAsia" w:cs="宋体" w:hint="eastAsia"/>
                <w:color w:val="000000" w:themeColor="text1"/>
                <w:sz w:val="24"/>
              </w:rPr>
              <w:t>感</w:t>
            </w:r>
            <w:r>
              <w:rPr>
                <w:rFonts w:asciiTheme="majorEastAsia" w:eastAsiaTheme="majorEastAsia" w:hAnsiTheme="majorEastAsia" w:cs="___WRD_EMBED_SUB_47" w:hint="eastAsia"/>
                <w:color w:val="000000" w:themeColor="text1"/>
                <w:sz w:val="24"/>
              </w:rPr>
              <w:t>状</w:t>
            </w:r>
            <w:r>
              <w:rPr>
                <w:rFonts w:asciiTheme="majorEastAsia" w:eastAsiaTheme="majorEastAsia" w:hAnsiTheme="majorEastAsia" w:cs="宋体" w:hint="eastAsia"/>
                <w:color w:val="000000" w:themeColor="text1"/>
                <w:sz w:val="24"/>
              </w:rPr>
              <w:t>态</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心</w:t>
            </w:r>
            <w:r>
              <w:rPr>
                <w:rFonts w:asciiTheme="majorEastAsia" w:eastAsiaTheme="majorEastAsia" w:hAnsiTheme="majorEastAsia" w:cs="___WRD_EMBED_SUB_47" w:hint="eastAsia"/>
                <w:color w:val="000000" w:themeColor="text1"/>
                <w:sz w:val="24"/>
              </w:rPr>
              <w:t>情、</w:t>
            </w:r>
            <w:r>
              <w:rPr>
                <w:rFonts w:asciiTheme="majorEastAsia" w:eastAsiaTheme="majorEastAsia" w:hAnsiTheme="majorEastAsia" w:cs="宋体" w:hint="eastAsia"/>
                <w:color w:val="000000" w:themeColor="text1"/>
                <w:sz w:val="24"/>
              </w:rPr>
              <w:t>疼痛感</w:t>
            </w:r>
            <w:r>
              <w:rPr>
                <w:rFonts w:asciiTheme="majorEastAsia" w:eastAsiaTheme="majorEastAsia" w:hAnsiTheme="majorEastAsia" w:cs="___WRD_EMBED_SUB_47" w:hint="eastAsia"/>
                <w:color w:val="000000" w:themeColor="text1"/>
                <w:sz w:val="24"/>
              </w:rPr>
              <w:t>知、</w:t>
            </w:r>
            <w:r>
              <w:rPr>
                <w:rFonts w:asciiTheme="majorEastAsia" w:eastAsiaTheme="majorEastAsia" w:hAnsiTheme="majorEastAsia" w:cs="宋体" w:hint="eastAsia"/>
                <w:color w:val="000000" w:themeColor="text1"/>
                <w:sz w:val="24"/>
              </w:rPr>
              <w:t>冥想</w:t>
            </w:r>
            <w:r>
              <w:rPr>
                <w:rFonts w:asciiTheme="majorEastAsia" w:eastAsiaTheme="majorEastAsia" w:hAnsiTheme="majorEastAsia" w:cs="___WRD_EMBED_SUB_47" w:hint="eastAsia"/>
                <w:color w:val="000000" w:themeColor="text1"/>
                <w:sz w:val="24"/>
              </w:rPr>
              <w:t>与放</w:t>
            </w:r>
            <w:r>
              <w:rPr>
                <w:rFonts w:asciiTheme="majorEastAsia" w:eastAsiaTheme="majorEastAsia" w:hAnsiTheme="majorEastAsia" w:cs="宋体" w:hint="eastAsia"/>
                <w:color w:val="000000" w:themeColor="text1"/>
                <w:sz w:val="24"/>
              </w:rPr>
              <w:t>松</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心绪漫游</w:t>
            </w:r>
            <w:r>
              <w:rPr>
                <w:rFonts w:asciiTheme="majorEastAsia" w:eastAsiaTheme="majorEastAsia" w:hAnsiTheme="majorEastAsia" w:cs="___WRD_EMBED_SUB_47" w:hint="eastAsia"/>
                <w:color w:val="000000" w:themeColor="text1"/>
                <w:sz w:val="24"/>
              </w:rPr>
              <w:t>或创</w:t>
            </w:r>
            <w:r>
              <w:rPr>
                <w:rFonts w:asciiTheme="majorEastAsia" w:eastAsiaTheme="majorEastAsia" w:hAnsiTheme="majorEastAsia" w:cs="宋体" w:hint="eastAsia"/>
                <w:color w:val="000000" w:themeColor="text1"/>
                <w:sz w:val="24"/>
              </w:rPr>
              <w:t>造</w:t>
            </w:r>
            <w:r>
              <w:rPr>
                <w:rFonts w:asciiTheme="majorEastAsia" w:eastAsiaTheme="majorEastAsia" w:hAnsiTheme="majorEastAsia" w:cs="___WRD_EMBED_SUB_47" w:hint="eastAsia"/>
                <w:color w:val="000000" w:themeColor="text1"/>
                <w:sz w:val="24"/>
              </w:rPr>
              <w:t>力等</w:t>
            </w:r>
            <w:r>
              <w:rPr>
                <w:rFonts w:asciiTheme="majorEastAsia" w:eastAsiaTheme="majorEastAsia" w:hAnsiTheme="majorEastAsia" w:hint="eastAsia"/>
                <w:color w:val="000000" w:themeColor="text1"/>
                <w:sz w:val="24"/>
              </w:rPr>
              <w:t>[19-21]。</w:t>
            </w:r>
          </w:p>
          <w:p w14:paraId="657DDAD3" w14:textId="77777777" w:rsidR="00F3376F" w:rsidRDefault="00000000">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关</w:t>
            </w:r>
            <w:r>
              <w:rPr>
                <w:rFonts w:asciiTheme="majorEastAsia" w:eastAsiaTheme="majorEastAsia" w:hAnsiTheme="majorEastAsia" w:cs="宋体" w:hint="eastAsia"/>
                <w:color w:val="000000" w:themeColor="text1"/>
                <w:sz w:val="24"/>
              </w:rPr>
              <w:t>于脑波</w:t>
            </w:r>
            <w:r>
              <w:rPr>
                <w:rFonts w:asciiTheme="majorEastAsia" w:eastAsiaTheme="majorEastAsia" w:hAnsiTheme="majorEastAsia" w:cs="___WRD_EMBED_SUB_47" w:hint="eastAsia"/>
                <w:color w:val="000000" w:themeColor="text1"/>
                <w:sz w:val="24"/>
              </w:rPr>
              <w:t>同</w:t>
            </w:r>
            <w:r>
              <w:rPr>
                <w:rFonts w:asciiTheme="majorEastAsia" w:eastAsiaTheme="majorEastAsia" w:hAnsiTheme="majorEastAsia" w:cs="宋体" w:hint="eastAsia"/>
                <w:color w:val="000000" w:themeColor="text1"/>
                <w:sz w:val="24"/>
              </w:rPr>
              <w:t>步</w:t>
            </w:r>
            <w:r>
              <w:rPr>
                <w:rFonts w:asciiTheme="majorEastAsia" w:eastAsiaTheme="majorEastAsia" w:hAnsiTheme="majorEastAsia" w:cs="___WRD_EMBED_SUB_47" w:hint="eastAsia"/>
                <w:color w:val="000000" w:themeColor="text1"/>
                <w:sz w:val="24"/>
              </w:rPr>
              <w:t>假设的研究结果存在相</w:t>
            </w:r>
            <w:r>
              <w:rPr>
                <w:rFonts w:asciiTheme="majorEastAsia" w:eastAsiaTheme="majorEastAsia" w:hAnsiTheme="majorEastAsia" w:cs="宋体" w:hint="eastAsia"/>
                <w:color w:val="000000" w:themeColor="text1"/>
                <w:sz w:val="24"/>
              </w:rPr>
              <w:t>互矛盾</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这</w:t>
            </w:r>
            <w:r>
              <w:rPr>
                <w:rFonts w:asciiTheme="majorEastAsia" w:eastAsiaTheme="majorEastAsia" w:hAnsiTheme="majorEastAsia" w:cs="___WRD_EMBED_SUB_47" w:hint="eastAsia"/>
                <w:color w:val="000000" w:themeColor="text1"/>
                <w:sz w:val="24"/>
              </w:rPr>
              <w:t>可以</w:t>
            </w:r>
            <w:r>
              <w:rPr>
                <w:rFonts w:asciiTheme="majorEastAsia" w:eastAsiaTheme="majorEastAsia" w:hAnsiTheme="majorEastAsia" w:cs="宋体" w:hint="eastAsia"/>
                <w:color w:val="000000" w:themeColor="text1"/>
                <w:sz w:val="24"/>
              </w:rPr>
              <w:t>归</w:t>
            </w:r>
            <w:r>
              <w:rPr>
                <w:rFonts w:asciiTheme="majorEastAsia" w:eastAsiaTheme="majorEastAsia" w:hAnsiTheme="majorEastAsia" w:cs="___WRD_EMBED_SUB_47" w:hint="eastAsia"/>
                <w:color w:val="000000" w:themeColor="text1"/>
                <w:sz w:val="24"/>
              </w:rPr>
              <w:t>因</w:t>
            </w:r>
            <w:r>
              <w:rPr>
                <w:rFonts w:asciiTheme="majorEastAsia" w:eastAsiaTheme="majorEastAsia" w:hAnsiTheme="majorEastAsia" w:cs="宋体" w:hint="eastAsia"/>
                <w:color w:val="000000" w:themeColor="text1"/>
                <w:sz w:val="24"/>
              </w:rPr>
              <w:t>于该</w:t>
            </w:r>
            <w:r>
              <w:rPr>
                <w:rFonts w:asciiTheme="majorEastAsia" w:eastAsiaTheme="majorEastAsia" w:hAnsiTheme="majorEastAsia" w:cs="___WRD_EMBED_SUB_47" w:hint="eastAsia"/>
                <w:color w:val="000000" w:themeColor="text1"/>
                <w:sz w:val="24"/>
              </w:rPr>
              <w:t>研究</w:t>
            </w:r>
            <w:r>
              <w:rPr>
                <w:rFonts w:asciiTheme="majorEastAsia" w:eastAsiaTheme="majorEastAsia" w:hAnsiTheme="majorEastAsia" w:cs="宋体" w:hint="eastAsia"/>
                <w:color w:val="000000" w:themeColor="text1"/>
                <w:sz w:val="24"/>
              </w:rPr>
              <w:t>领域</w:t>
            </w:r>
            <w:r>
              <w:rPr>
                <w:rFonts w:asciiTheme="majorEastAsia" w:eastAsiaTheme="majorEastAsia" w:hAnsiTheme="majorEastAsia" w:cs="___WRD_EMBED_SUB_47" w:hint="eastAsia"/>
                <w:color w:val="000000" w:themeColor="text1"/>
                <w:sz w:val="24"/>
              </w:rPr>
              <w:t>存在的一系列问题。</w:t>
            </w:r>
            <w:r>
              <w:rPr>
                <w:rFonts w:asciiTheme="majorEastAsia" w:eastAsiaTheme="majorEastAsia" w:hAnsiTheme="majorEastAsia" w:cs="宋体" w:hint="eastAsia"/>
                <w:color w:val="000000" w:themeColor="text1"/>
                <w:sz w:val="24"/>
              </w:rPr>
              <w:t>这些</w:t>
            </w:r>
            <w:r>
              <w:rPr>
                <w:rFonts w:asciiTheme="majorEastAsia" w:eastAsiaTheme="majorEastAsia" w:hAnsiTheme="majorEastAsia" w:cs="___WRD_EMBED_SUB_47" w:hint="eastAsia"/>
                <w:color w:val="000000" w:themeColor="text1"/>
                <w:sz w:val="24"/>
              </w:rPr>
              <w:t>问题包括对同</w:t>
            </w:r>
            <w:r>
              <w:rPr>
                <w:rFonts w:asciiTheme="majorEastAsia" w:eastAsiaTheme="majorEastAsia" w:hAnsiTheme="majorEastAsia" w:cs="宋体" w:hint="eastAsia"/>
                <w:color w:val="000000" w:themeColor="text1"/>
                <w:sz w:val="24"/>
              </w:rPr>
              <w:t>步效</w:t>
            </w:r>
            <w:r>
              <w:rPr>
                <w:rFonts w:asciiTheme="majorEastAsia" w:eastAsiaTheme="majorEastAsia" w:hAnsiTheme="majorEastAsia" w:cs="___WRD_EMBED_SUB_47" w:hint="eastAsia"/>
                <w:color w:val="000000" w:themeColor="text1"/>
                <w:sz w:val="24"/>
              </w:rPr>
              <w:t>应的</w:t>
            </w:r>
            <w:r>
              <w:rPr>
                <w:rFonts w:asciiTheme="majorEastAsia" w:eastAsiaTheme="majorEastAsia" w:hAnsiTheme="majorEastAsia" w:cs="宋体" w:hint="eastAsia"/>
                <w:color w:val="000000" w:themeColor="text1"/>
                <w:sz w:val="24"/>
              </w:rPr>
              <w:t>操</w:t>
            </w:r>
            <w:r>
              <w:rPr>
                <w:rFonts w:asciiTheme="majorEastAsia" w:eastAsiaTheme="majorEastAsia" w:hAnsiTheme="majorEastAsia" w:cs="___WRD_EMBED_SUB_47" w:hint="eastAsia"/>
                <w:color w:val="000000" w:themeColor="text1"/>
                <w:sz w:val="24"/>
              </w:rPr>
              <w:t>作化多</w:t>
            </w:r>
            <w:r>
              <w:rPr>
                <w:rFonts w:asciiTheme="majorEastAsia" w:eastAsiaTheme="majorEastAsia" w:hAnsiTheme="majorEastAsia" w:cs="宋体" w:hint="eastAsia"/>
                <w:color w:val="000000" w:themeColor="text1"/>
                <w:sz w:val="24"/>
              </w:rPr>
              <w:t>样</w:t>
            </w:r>
            <w:r>
              <w:rPr>
                <w:rFonts w:asciiTheme="majorEastAsia" w:eastAsiaTheme="majorEastAsia" w:hAnsiTheme="majorEastAsia" w:cs="___WRD_EMBED_SUB_47" w:hint="eastAsia"/>
                <w:color w:val="000000" w:themeColor="text1"/>
                <w:sz w:val="24"/>
              </w:rPr>
              <w:t>性、研究设计</w:t>
            </w:r>
            <w:r>
              <w:rPr>
                <w:rFonts w:asciiTheme="majorEastAsia" w:eastAsiaTheme="majorEastAsia" w:hAnsiTheme="majorEastAsia" w:cs="宋体" w:hint="eastAsia"/>
                <w:color w:val="000000" w:themeColor="text1"/>
                <w:sz w:val="24"/>
              </w:rPr>
              <w:t>异质</w:t>
            </w:r>
            <w:r>
              <w:rPr>
                <w:rFonts w:asciiTheme="majorEastAsia" w:eastAsiaTheme="majorEastAsia" w:hAnsiTheme="majorEastAsia" w:cs="___WRD_EMBED_SUB_47" w:hint="eastAsia"/>
                <w:color w:val="000000" w:themeColor="text1"/>
                <w:sz w:val="24"/>
              </w:rPr>
              <w:t>性、</w:t>
            </w:r>
            <w:r>
              <w:rPr>
                <w:rFonts w:asciiTheme="majorEastAsia" w:eastAsiaTheme="majorEastAsia" w:hAnsiTheme="majorEastAsia" w:cs="宋体" w:hint="eastAsia"/>
                <w:color w:val="000000" w:themeColor="text1"/>
                <w:sz w:val="24"/>
              </w:rPr>
              <w:t>双耳节拍刺激</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频率</w:t>
            </w:r>
            <w:r>
              <w:rPr>
                <w:rFonts w:asciiTheme="majorEastAsia" w:eastAsiaTheme="majorEastAsia" w:hAnsiTheme="majorEastAsia" w:cs="___WRD_EMBED_SUB_47" w:hint="eastAsia"/>
                <w:color w:val="000000" w:themeColor="text1"/>
                <w:sz w:val="24"/>
              </w:rPr>
              <w:t>多</w:t>
            </w:r>
            <w:r>
              <w:rPr>
                <w:rFonts w:asciiTheme="majorEastAsia" w:eastAsiaTheme="majorEastAsia" w:hAnsiTheme="majorEastAsia" w:cs="宋体" w:hint="eastAsia"/>
                <w:color w:val="000000" w:themeColor="text1"/>
                <w:sz w:val="24"/>
              </w:rPr>
              <w:t>样</w:t>
            </w:r>
            <w:r>
              <w:rPr>
                <w:rFonts w:asciiTheme="majorEastAsia" w:eastAsiaTheme="majorEastAsia" w:hAnsiTheme="majorEastAsia" w:cs="___WRD_EMBED_SUB_47" w:hint="eastAsia"/>
                <w:color w:val="000000" w:themeColor="text1"/>
                <w:sz w:val="24"/>
              </w:rPr>
              <w:t>性以及数</w:t>
            </w:r>
            <w:r>
              <w:rPr>
                <w:rFonts w:asciiTheme="majorEastAsia" w:eastAsiaTheme="majorEastAsia" w:hAnsiTheme="majorEastAsia" w:cs="宋体" w:hint="eastAsia"/>
                <w:color w:val="000000" w:themeColor="text1"/>
                <w:sz w:val="24"/>
              </w:rPr>
              <w:t>据</w:t>
            </w:r>
            <w:r>
              <w:rPr>
                <w:rFonts w:asciiTheme="majorEastAsia" w:eastAsiaTheme="majorEastAsia" w:hAnsiTheme="majorEastAsia" w:cs="___WRD_EMBED_SUB_47" w:hint="eastAsia"/>
                <w:color w:val="000000" w:themeColor="text1"/>
                <w:sz w:val="24"/>
              </w:rPr>
              <w:t>收</w:t>
            </w:r>
            <w:r>
              <w:rPr>
                <w:rFonts w:asciiTheme="majorEastAsia" w:eastAsiaTheme="majorEastAsia" w:hAnsiTheme="majorEastAsia" w:cs="宋体" w:hint="eastAsia"/>
                <w:color w:val="000000" w:themeColor="text1"/>
                <w:sz w:val="24"/>
              </w:rPr>
              <w:t>集</w:t>
            </w:r>
            <w:r>
              <w:rPr>
                <w:rFonts w:asciiTheme="majorEastAsia" w:eastAsiaTheme="majorEastAsia" w:hAnsiTheme="majorEastAsia" w:cs="___WRD_EMBED_SUB_47" w:hint="eastAsia"/>
                <w:color w:val="000000" w:themeColor="text1"/>
                <w:sz w:val="24"/>
              </w:rPr>
              <w:t>和处理</w:t>
            </w:r>
            <w:r>
              <w:rPr>
                <w:rFonts w:asciiTheme="majorEastAsia" w:eastAsiaTheme="majorEastAsia" w:hAnsiTheme="majorEastAsia" w:cs="宋体" w:hint="eastAsia"/>
                <w:color w:val="000000" w:themeColor="text1"/>
                <w:sz w:val="24"/>
              </w:rPr>
              <w:t>程</w:t>
            </w:r>
            <w:r>
              <w:rPr>
                <w:rFonts w:asciiTheme="majorEastAsia" w:eastAsiaTheme="majorEastAsia" w:hAnsiTheme="majorEastAsia" w:cs="___WRD_EMBED_SUB_47" w:hint="eastAsia"/>
                <w:color w:val="000000" w:themeColor="text1"/>
                <w:sz w:val="24"/>
              </w:rPr>
              <w:t>序方面的差</w:t>
            </w:r>
            <w:r>
              <w:rPr>
                <w:rFonts w:asciiTheme="majorEastAsia" w:eastAsiaTheme="majorEastAsia" w:hAnsiTheme="majorEastAsia" w:cs="宋体" w:hint="eastAsia"/>
                <w:color w:val="000000" w:themeColor="text1"/>
                <w:sz w:val="24"/>
              </w:rPr>
              <w:t>异</w:t>
            </w:r>
            <w:r>
              <w:rPr>
                <w:rFonts w:asciiTheme="majorEastAsia" w:eastAsiaTheme="majorEastAsia" w:hAnsiTheme="majorEastAsia" w:hint="eastAsia"/>
                <w:color w:val="000000" w:themeColor="text1"/>
                <w:sz w:val="24"/>
              </w:rPr>
              <w:t>[22]。</w:t>
            </w:r>
            <w:r>
              <w:rPr>
                <w:rFonts w:asciiTheme="majorEastAsia" w:eastAsiaTheme="majorEastAsia" w:hAnsiTheme="majorEastAsia" w:cs="宋体" w:hint="eastAsia"/>
                <w:color w:val="000000" w:themeColor="text1"/>
                <w:sz w:val="24"/>
              </w:rPr>
              <w:t>最</w:t>
            </w:r>
            <w:r>
              <w:rPr>
                <w:rFonts w:asciiTheme="majorEastAsia" w:eastAsiaTheme="majorEastAsia" w:hAnsiTheme="majorEastAsia" w:cs="___WRD_EMBED_SUB_47" w:hint="eastAsia"/>
                <w:color w:val="000000" w:themeColor="text1"/>
                <w:sz w:val="24"/>
              </w:rPr>
              <w:t>近的研究</w:t>
            </w:r>
            <w:r>
              <w:rPr>
                <w:rFonts w:asciiTheme="majorEastAsia" w:eastAsiaTheme="majorEastAsia" w:hAnsiTheme="majorEastAsia" w:cs="宋体" w:hint="eastAsia"/>
                <w:color w:val="000000" w:themeColor="text1"/>
                <w:sz w:val="24"/>
              </w:rPr>
              <w:t>似乎</w:t>
            </w:r>
            <w:r>
              <w:rPr>
                <w:rFonts w:asciiTheme="majorEastAsia" w:eastAsiaTheme="majorEastAsia" w:hAnsiTheme="majorEastAsia" w:cs="___WRD_EMBED_SUB_47" w:hint="eastAsia"/>
                <w:color w:val="000000" w:themeColor="text1"/>
                <w:sz w:val="24"/>
              </w:rPr>
              <w:t>证实了</w:t>
            </w:r>
            <w:r>
              <w:rPr>
                <w:rFonts w:asciiTheme="majorEastAsia" w:eastAsiaTheme="majorEastAsia" w:hAnsiTheme="majorEastAsia" w:cs="宋体" w:hint="eastAsia"/>
                <w:color w:val="000000" w:themeColor="text1"/>
                <w:sz w:val="24"/>
              </w:rPr>
              <w:t>双耳节拍</w:t>
            </w:r>
            <w:r>
              <w:rPr>
                <w:rFonts w:asciiTheme="majorEastAsia" w:eastAsiaTheme="majorEastAsia" w:hAnsiTheme="majorEastAsia" w:cs="___WRD_EMBED_SUB_47" w:hint="eastAsia"/>
                <w:color w:val="000000" w:themeColor="text1"/>
                <w:sz w:val="24"/>
              </w:rPr>
              <w:t>对大</w:t>
            </w:r>
            <w:r>
              <w:rPr>
                <w:rFonts w:asciiTheme="majorEastAsia" w:eastAsiaTheme="majorEastAsia" w:hAnsiTheme="majorEastAsia" w:cs="宋体" w:hint="eastAsia"/>
                <w:color w:val="000000" w:themeColor="text1"/>
                <w:sz w:val="24"/>
              </w:rPr>
              <w:t>脑</w:t>
            </w:r>
            <w:r>
              <w:rPr>
                <w:rFonts w:asciiTheme="majorEastAsia" w:eastAsiaTheme="majorEastAsia" w:hAnsiTheme="majorEastAsia" w:cs="___WRD_EMBED_SUB_47" w:hint="eastAsia"/>
                <w:color w:val="000000" w:themeColor="text1"/>
                <w:sz w:val="24"/>
              </w:rPr>
              <w:t>区</w:t>
            </w:r>
            <w:r>
              <w:rPr>
                <w:rFonts w:asciiTheme="majorEastAsia" w:eastAsiaTheme="majorEastAsia" w:hAnsiTheme="majorEastAsia" w:cs="宋体" w:hint="eastAsia"/>
                <w:color w:val="000000" w:themeColor="text1"/>
                <w:sz w:val="24"/>
              </w:rPr>
              <w:t>域</w:t>
            </w:r>
            <w:r>
              <w:rPr>
                <w:rFonts w:asciiTheme="majorEastAsia" w:eastAsiaTheme="majorEastAsia" w:hAnsiTheme="majorEastAsia" w:cs="___WRD_EMBED_SUB_47" w:hint="eastAsia"/>
                <w:color w:val="000000" w:themeColor="text1"/>
                <w:sz w:val="24"/>
              </w:rPr>
              <w:t>间</w:t>
            </w:r>
            <w:r>
              <w:rPr>
                <w:rFonts w:asciiTheme="majorEastAsia" w:eastAsiaTheme="majorEastAsia" w:hAnsiTheme="majorEastAsia" w:cs="宋体" w:hint="eastAsia"/>
                <w:color w:val="000000" w:themeColor="text1"/>
                <w:sz w:val="24"/>
              </w:rPr>
              <w:t>功</w:t>
            </w:r>
            <w:r>
              <w:rPr>
                <w:rFonts w:asciiTheme="majorEastAsia" w:eastAsiaTheme="majorEastAsia" w:hAnsiTheme="majorEastAsia" w:cs="___WRD_EMBED_SUB_47" w:hint="eastAsia"/>
                <w:color w:val="000000" w:themeColor="text1"/>
                <w:sz w:val="24"/>
              </w:rPr>
              <w:t>能</w:t>
            </w:r>
            <w:r>
              <w:rPr>
                <w:rFonts w:asciiTheme="majorEastAsia" w:eastAsiaTheme="majorEastAsia" w:hAnsiTheme="majorEastAsia" w:cs="宋体" w:hint="eastAsia"/>
                <w:color w:val="000000" w:themeColor="text1"/>
                <w:sz w:val="24"/>
              </w:rPr>
              <w:t>连接</w:t>
            </w:r>
            <w:r>
              <w:rPr>
                <w:rFonts w:asciiTheme="majorEastAsia" w:eastAsiaTheme="majorEastAsia" w:hAnsiTheme="majorEastAsia" w:cs="___WRD_EMBED_SUB_47" w:hint="eastAsia"/>
                <w:color w:val="000000" w:themeColor="text1"/>
                <w:sz w:val="24"/>
              </w:rPr>
              <w:t>和</w:t>
            </w:r>
            <w:r>
              <w:rPr>
                <w:rFonts w:asciiTheme="majorEastAsia" w:eastAsiaTheme="majorEastAsia" w:hAnsiTheme="majorEastAsia" w:cs="宋体" w:hint="eastAsia"/>
                <w:color w:val="000000" w:themeColor="text1"/>
                <w:sz w:val="24"/>
              </w:rPr>
              <w:t>皮</w:t>
            </w:r>
            <w:r>
              <w:rPr>
                <w:rFonts w:asciiTheme="majorEastAsia" w:eastAsiaTheme="majorEastAsia" w:hAnsiTheme="majorEastAsia" w:cs="___WRD_EMBED_SUB_47" w:hint="eastAsia"/>
                <w:color w:val="000000" w:themeColor="text1"/>
                <w:sz w:val="24"/>
              </w:rPr>
              <w:t>层</w:t>
            </w:r>
            <w:r>
              <w:rPr>
                <w:rFonts w:asciiTheme="majorEastAsia" w:eastAsiaTheme="majorEastAsia" w:hAnsiTheme="majorEastAsia" w:cs="宋体" w:hint="eastAsia"/>
                <w:color w:val="000000" w:themeColor="text1"/>
                <w:sz w:val="24"/>
              </w:rPr>
              <w:t>网络连接</w:t>
            </w:r>
            <w:r>
              <w:rPr>
                <w:rFonts w:asciiTheme="majorEastAsia" w:eastAsiaTheme="majorEastAsia" w:hAnsiTheme="majorEastAsia" w:cs="___WRD_EMBED_SUB_47" w:hint="eastAsia"/>
                <w:color w:val="000000" w:themeColor="text1"/>
                <w:sz w:val="24"/>
              </w:rPr>
              <w:t>的影响</w:t>
            </w:r>
            <w:r>
              <w:rPr>
                <w:rFonts w:asciiTheme="majorEastAsia" w:eastAsiaTheme="majorEastAsia" w:hAnsiTheme="majorEastAsia" w:hint="eastAsia"/>
                <w:color w:val="000000" w:themeColor="text1"/>
                <w:sz w:val="24"/>
              </w:rPr>
              <w:t>[23]。</w:t>
            </w:r>
            <w:r>
              <w:rPr>
                <w:rFonts w:asciiTheme="majorEastAsia" w:eastAsiaTheme="majorEastAsia" w:hAnsiTheme="majorEastAsia" w:cs="宋体" w:hint="eastAsia"/>
                <w:color w:val="000000" w:themeColor="text1"/>
                <w:sz w:val="24"/>
              </w:rPr>
              <w:t>然而</w:t>
            </w:r>
            <w:r>
              <w:rPr>
                <w:rFonts w:asciiTheme="majorEastAsia" w:eastAsiaTheme="majorEastAsia" w:hAnsiTheme="majorEastAsia" w:cs="___WRD_EMBED_SUB_47" w:hint="eastAsia"/>
                <w:color w:val="000000" w:themeColor="text1"/>
                <w:sz w:val="24"/>
              </w:rPr>
              <w:t>，一</w:t>
            </w:r>
            <w:r>
              <w:rPr>
                <w:rFonts w:asciiTheme="majorEastAsia" w:eastAsiaTheme="majorEastAsia" w:hAnsiTheme="majorEastAsia" w:cs="宋体" w:hint="eastAsia"/>
                <w:color w:val="000000" w:themeColor="text1"/>
                <w:sz w:val="24"/>
              </w:rPr>
              <w:t>些</w:t>
            </w:r>
            <w:r>
              <w:rPr>
                <w:rFonts w:asciiTheme="majorEastAsia" w:eastAsiaTheme="majorEastAsia" w:hAnsiTheme="majorEastAsia" w:cs="___WRD_EMBED_SUB_47" w:hint="eastAsia"/>
                <w:color w:val="000000" w:themeColor="text1"/>
                <w:sz w:val="24"/>
              </w:rPr>
              <w:t>研究</w:t>
            </w:r>
            <w:r>
              <w:rPr>
                <w:rFonts w:asciiTheme="majorEastAsia" w:eastAsiaTheme="majorEastAsia" w:hAnsiTheme="majorEastAsia" w:cs="宋体" w:hint="eastAsia"/>
                <w:color w:val="000000" w:themeColor="text1"/>
                <w:sz w:val="24"/>
              </w:rPr>
              <w:t>未</w:t>
            </w:r>
            <w:r>
              <w:rPr>
                <w:rFonts w:asciiTheme="majorEastAsia" w:eastAsiaTheme="majorEastAsia" w:hAnsiTheme="majorEastAsia" w:cs="___WRD_EMBED_SUB_47" w:hint="eastAsia"/>
                <w:color w:val="000000" w:themeColor="text1"/>
                <w:sz w:val="24"/>
              </w:rPr>
              <w:t>发现</w:t>
            </w:r>
            <w:r>
              <w:rPr>
                <w:rFonts w:asciiTheme="majorEastAsia" w:eastAsiaTheme="majorEastAsia" w:hAnsiTheme="majorEastAsia" w:cs="宋体" w:hint="eastAsia"/>
                <w:color w:val="000000" w:themeColor="text1"/>
                <w:sz w:val="24"/>
              </w:rPr>
              <w:t>神</w:t>
            </w:r>
            <w:r>
              <w:rPr>
                <w:rFonts w:asciiTheme="majorEastAsia" w:eastAsiaTheme="majorEastAsia" w:hAnsiTheme="majorEastAsia" w:cs="___WRD_EMBED_SUB_47" w:hint="eastAsia"/>
                <w:color w:val="000000" w:themeColor="text1"/>
                <w:sz w:val="24"/>
              </w:rPr>
              <w:t>经同</w:t>
            </w:r>
            <w:r>
              <w:rPr>
                <w:rFonts w:asciiTheme="majorEastAsia" w:eastAsiaTheme="majorEastAsia" w:hAnsiTheme="majorEastAsia" w:cs="宋体" w:hint="eastAsia"/>
                <w:color w:val="000000" w:themeColor="text1"/>
                <w:sz w:val="24"/>
              </w:rPr>
              <w:t>步</w:t>
            </w:r>
            <w:r>
              <w:rPr>
                <w:rFonts w:asciiTheme="majorEastAsia" w:eastAsiaTheme="majorEastAsia" w:hAnsiTheme="majorEastAsia" w:cs="___WRD_EMBED_SUB_47" w:hint="eastAsia"/>
                <w:color w:val="000000" w:themeColor="text1"/>
                <w:sz w:val="24"/>
              </w:rPr>
              <w:t>的证</w:t>
            </w:r>
            <w:r>
              <w:rPr>
                <w:rFonts w:asciiTheme="majorEastAsia" w:eastAsiaTheme="majorEastAsia" w:hAnsiTheme="majorEastAsia" w:cs="宋体" w:hint="eastAsia"/>
                <w:color w:val="000000" w:themeColor="text1"/>
                <w:sz w:val="24"/>
              </w:rPr>
              <w:t>据</w:t>
            </w:r>
            <w:r>
              <w:rPr>
                <w:rFonts w:asciiTheme="majorEastAsia" w:eastAsiaTheme="majorEastAsia" w:hAnsiTheme="majorEastAsia" w:cs="___WRD_EMBED_SUB_47" w:hint="eastAsia"/>
                <w:color w:val="000000" w:themeColor="text1"/>
                <w:sz w:val="24"/>
              </w:rPr>
              <w:t>，提出通过</w:t>
            </w:r>
            <w:r>
              <w:rPr>
                <w:rFonts w:asciiTheme="majorEastAsia" w:eastAsiaTheme="majorEastAsia" w:hAnsiTheme="majorEastAsia" w:cs="宋体" w:hint="eastAsia"/>
                <w:color w:val="000000" w:themeColor="text1"/>
                <w:sz w:val="24"/>
              </w:rPr>
              <w:t>增</w:t>
            </w:r>
            <w:r>
              <w:rPr>
                <w:rFonts w:asciiTheme="majorEastAsia" w:eastAsiaTheme="majorEastAsia" w:hAnsiTheme="majorEastAsia" w:cs="___WRD_EMBED_SUB_47" w:hint="eastAsia"/>
                <w:color w:val="000000" w:themeColor="text1"/>
                <w:sz w:val="24"/>
              </w:rPr>
              <w:t>加</w:t>
            </w:r>
            <w:r>
              <w:rPr>
                <w:rFonts w:asciiTheme="majorEastAsia" w:eastAsiaTheme="majorEastAsia" w:hAnsiTheme="majorEastAsia" w:cs="宋体" w:hint="eastAsia"/>
                <w:color w:val="000000" w:themeColor="text1"/>
                <w:sz w:val="24"/>
              </w:rPr>
              <w:t>听觉皮</w:t>
            </w:r>
            <w:r>
              <w:rPr>
                <w:rFonts w:asciiTheme="majorEastAsia" w:eastAsiaTheme="majorEastAsia" w:hAnsiTheme="majorEastAsia" w:cs="___WRD_EMBED_SUB_47" w:hint="eastAsia"/>
                <w:color w:val="000000" w:themeColor="text1"/>
                <w:sz w:val="24"/>
              </w:rPr>
              <w:t>层间</w:t>
            </w:r>
            <w:r>
              <w:rPr>
                <w:rFonts w:asciiTheme="majorEastAsia" w:eastAsiaTheme="majorEastAsia" w:hAnsiTheme="majorEastAsia" w:cs="宋体" w:hint="eastAsia"/>
                <w:color w:val="000000" w:themeColor="text1"/>
                <w:sz w:val="24"/>
              </w:rPr>
              <w:t>半球</w:t>
            </w:r>
            <w:r>
              <w:rPr>
                <w:rFonts w:asciiTheme="majorEastAsia" w:eastAsiaTheme="majorEastAsia" w:hAnsiTheme="majorEastAsia" w:cs="___WRD_EMBED_SUB_47" w:hint="eastAsia"/>
                <w:color w:val="000000" w:themeColor="text1"/>
                <w:sz w:val="24"/>
              </w:rPr>
              <w:t>间一</w:t>
            </w:r>
            <w:r>
              <w:rPr>
                <w:rFonts w:asciiTheme="majorEastAsia" w:eastAsiaTheme="majorEastAsia" w:hAnsiTheme="majorEastAsia" w:cs="宋体" w:hint="eastAsia"/>
                <w:color w:val="000000" w:themeColor="text1"/>
                <w:sz w:val="24"/>
              </w:rPr>
              <w:t>致</w:t>
            </w:r>
            <w:r>
              <w:rPr>
                <w:rFonts w:asciiTheme="majorEastAsia" w:eastAsiaTheme="majorEastAsia" w:hAnsiTheme="majorEastAsia" w:cs="___WRD_EMBED_SUB_47" w:hint="eastAsia"/>
                <w:color w:val="000000" w:themeColor="text1"/>
                <w:sz w:val="24"/>
              </w:rPr>
              <w:t>性来解决复</w:t>
            </w:r>
            <w:r>
              <w:rPr>
                <w:rFonts w:asciiTheme="majorEastAsia" w:eastAsiaTheme="majorEastAsia" w:hAnsiTheme="majorEastAsia" w:cs="宋体" w:hint="eastAsia"/>
                <w:color w:val="000000" w:themeColor="text1"/>
                <w:sz w:val="24"/>
              </w:rPr>
              <w:t>杂</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双耳</w:t>
            </w:r>
            <w:r>
              <w:rPr>
                <w:rFonts w:asciiTheme="majorEastAsia" w:eastAsiaTheme="majorEastAsia" w:hAnsiTheme="majorEastAsia" w:cs="___WRD_EMBED_SUB_47" w:hint="eastAsia"/>
                <w:color w:val="000000" w:themeColor="text1"/>
                <w:sz w:val="24"/>
              </w:rPr>
              <w:t>知</w:t>
            </w:r>
            <w:r>
              <w:rPr>
                <w:rFonts w:asciiTheme="majorEastAsia" w:eastAsiaTheme="majorEastAsia" w:hAnsiTheme="majorEastAsia" w:cs="宋体" w:hint="eastAsia"/>
                <w:color w:val="000000" w:themeColor="text1"/>
                <w:sz w:val="24"/>
              </w:rPr>
              <w:t>觉</w:t>
            </w:r>
            <w:r>
              <w:rPr>
                <w:rFonts w:asciiTheme="majorEastAsia" w:eastAsiaTheme="majorEastAsia" w:hAnsiTheme="majorEastAsia" w:hint="eastAsia"/>
                <w:color w:val="000000" w:themeColor="text1"/>
                <w:sz w:val="24"/>
              </w:rPr>
              <w:t>[24]。</w:t>
            </w:r>
          </w:p>
          <w:p w14:paraId="2840B415" w14:textId="77777777" w:rsidR="00F3376F" w:rsidRDefault="00000000">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Pr>
                <w:rFonts w:asciiTheme="majorEastAsia" w:eastAsiaTheme="majorEastAsia" w:hAnsiTheme="majorEastAsia" w:cs="宋体" w:hint="eastAsia"/>
                <w:color w:val="000000" w:themeColor="text1"/>
                <w:sz w:val="24"/>
              </w:rPr>
              <w:t>尽</w:t>
            </w:r>
            <w:r>
              <w:rPr>
                <w:rFonts w:asciiTheme="majorEastAsia" w:eastAsiaTheme="majorEastAsia" w:hAnsiTheme="majorEastAsia" w:cs="___WRD_EMBED_SUB_47" w:hint="eastAsia"/>
                <w:color w:val="000000" w:themeColor="text1"/>
                <w:sz w:val="24"/>
              </w:rPr>
              <w:t>管关</w:t>
            </w:r>
            <w:r>
              <w:rPr>
                <w:rFonts w:asciiTheme="majorEastAsia" w:eastAsiaTheme="majorEastAsia" w:hAnsiTheme="majorEastAsia" w:cs="宋体" w:hint="eastAsia"/>
                <w:color w:val="000000" w:themeColor="text1"/>
                <w:sz w:val="24"/>
              </w:rPr>
              <w:t>于双耳听觉节拍机制</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观</w:t>
            </w:r>
            <w:r>
              <w:rPr>
                <w:rFonts w:asciiTheme="majorEastAsia" w:eastAsiaTheme="majorEastAsia" w:hAnsiTheme="majorEastAsia" w:cs="___WRD_EMBED_SUB_47" w:hint="eastAsia"/>
                <w:color w:val="000000" w:themeColor="text1"/>
                <w:sz w:val="24"/>
              </w:rPr>
              <w:t>点尚</w:t>
            </w:r>
            <w:r>
              <w:rPr>
                <w:rFonts w:asciiTheme="majorEastAsia" w:eastAsiaTheme="majorEastAsia" w:hAnsiTheme="majorEastAsia" w:cs="宋体" w:hint="eastAsia"/>
                <w:color w:val="000000" w:themeColor="text1"/>
                <w:sz w:val="24"/>
              </w:rPr>
              <w:t>未达</w:t>
            </w:r>
            <w:r>
              <w:rPr>
                <w:rFonts w:asciiTheme="majorEastAsia" w:eastAsiaTheme="majorEastAsia" w:hAnsiTheme="majorEastAsia" w:cs="___WRD_EMBED_SUB_47" w:hint="eastAsia"/>
                <w:color w:val="000000" w:themeColor="text1"/>
                <w:sz w:val="24"/>
              </w:rPr>
              <w:t>成共识，</w:t>
            </w:r>
            <w:r>
              <w:rPr>
                <w:rFonts w:asciiTheme="majorEastAsia" w:eastAsiaTheme="majorEastAsia" w:hAnsiTheme="majorEastAsia" w:cs="宋体" w:hint="eastAsia"/>
                <w:color w:val="000000" w:themeColor="text1"/>
                <w:sz w:val="24"/>
              </w:rPr>
              <w:t>但越</w:t>
            </w:r>
            <w:r>
              <w:rPr>
                <w:rFonts w:asciiTheme="majorEastAsia" w:eastAsiaTheme="majorEastAsia" w:hAnsiTheme="majorEastAsia" w:cs="___WRD_EMBED_SUB_47" w:hint="eastAsia"/>
                <w:color w:val="000000" w:themeColor="text1"/>
                <w:sz w:val="24"/>
              </w:rPr>
              <w:t>来</w:t>
            </w:r>
            <w:r>
              <w:rPr>
                <w:rFonts w:asciiTheme="majorEastAsia" w:eastAsiaTheme="majorEastAsia" w:hAnsiTheme="majorEastAsia" w:cs="宋体" w:hint="eastAsia"/>
                <w:color w:val="000000" w:themeColor="text1"/>
                <w:sz w:val="24"/>
              </w:rPr>
              <w:t>越</w:t>
            </w:r>
            <w:r>
              <w:rPr>
                <w:rFonts w:asciiTheme="majorEastAsia" w:eastAsiaTheme="majorEastAsia" w:hAnsiTheme="majorEastAsia" w:cs="___WRD_EMBED_SUB_47" w:hint="eastAsia"/>
                <w:color w:val="000000" w:themeColor="text1"/>
                <w:sz w:val="24"/>
              </w:rPr>
              <w:t>多的证</w:t>
            </w:r>
            <w:r>
              <w:rPr>
                <w:rFonts w:asciiTheme="majorEastAsia" w:eastAsiaTheme="majorEastAsia" w:hAnsiTheme="majorEastAsia" w:cs="宋体" w:hint="eastAsia"/>
                <w:color w:val="000000" w:themeColor="text1"/>
                <w:sz w:val="24"/>
              </w:rPr>
              <w:t>据</w:t>
            </w:r>
            <w:r>
              <w:rPr>
                <w:rFonts w:asciiTheme="majorEastAsia" w:eastAsiaTheme="majorEastAsia" w:hAnsiTheme="majorEastAsia" w:cs="___WRD_EMBED_SUB_47" w:hint="eastAsia"/>
                <w:color w:val="000000" w:themeColor="text1"/>
                <w:sz w:val="24"/>
              </w:rPr>
              <w:t>支持了</w:t>
            </w:r>
            <w:r>
              <w:rPr>
                <w:rFonts w:asciiTheme="majorEastAsia" w:eastAsiaTheme="majorEastAsia" w:hAnsiTheme="majorEastAsia" w:cs="宋体" w:hint="eastAsia"/>
                <w:color w:val="000000" w:themeColor="text1"/>
                <w:sz w:val="24"/>
              </w:rPr>
              <w:t>双耳节拍</w:t>
            </w:r>
            <w:r>
              <w:rPr>
                <w:rFonts w:asciiTheme="majorEastAsia" w:eastAsiaTheme="majorEastAsia" w:hAnsiTheme="majorEastAsia" w:cs="___WRD_EMBED_SUB_47" w:hint="eastAsia"/>
                <w:color w:val="000000" w:themeColor="text1"/>
                <w:sz w:val="24"/>
              </w:rPr>
              <w:t>对认知和</w:t>
            </w:r>
            <w:r>
              <w:rPr>
                <w:rFonts w:asciiTheme="majorEastAsia" w:eastAsiaTheme="majorEastAsia" w:hAnsiTheme="majorEastAsia" w:cs="宋体" w:hint="eastAsia"/>
                <w:color w:val="000000" w:themeColor="text1"/>
                <w:sz w:val="24"/>
              </w:rPr>
              <w:t>心</w:t>
            </w:r>
            <w:r>
              <w:rPr>
                <w:rFonts w:asciiTheme="majorEastAsia" w:eastAsiaTheme="majorEastAsia" w:hAnsiTheme="majorEastAsia" w:cs="___WRD_EMBED_SUB_47" w:hint="eastAsia"/>
                <w:color w:val="000000" w:themeColor="text1"/>
                <w:sz w:val="24"/>
              </w:rPr>
              <w:t>理生理状</w:t>
            </w:r>
            <w:r>
              <w:rPr>
                <w:rFonts w:asciiTheme="majorEastAsia" w:eastAsiaTheme="majorEastAsia" w:hAnsiTheme="majorEastAsia" w:cs="宋体" w:hint="eastAsia"/>
                <w:color w:val="000000" w:themeColor="text1"/>
                <w:sz w:val="24"/>
              </w:rPr>
              <w:t>态</w:t>
            </w:r>
            <w:r>
              <w:rPr>
                <w:rFonts w:asciiTheme="majorEastAsia" w:eastAsiaTheme="majorEastAsia" w:hAnsiTheme="majorEastAsia" w:cs="___WRD_EMBED_SUB_47" w:hint="eastAsia"/>
                <w:color w:val="000000" w:themeColor="text1"/>
                <w:sz w:val="24"/>
              </w:rPr>
              <w:t>产生影响的</w:t>
            </w:r>
            <w:r>
              <w:rPr>
                <w:rFonts w:asciiTheme="majorEastAsia" w:eastAsiaTheme="majorEastAsia" w:hAnsiTheme="majorEastAsia" w:cs="宋体" w:hint="eastAsia"/>
                <w:color w:val="000000" w:themeColor="text1"/>
                <w:sz w:val="24"/>
              </w:rPr>
              <w:t>观</w:t>
            </w:r>
            <w:r>
              <w:rPr>
                <w:rFonts w:asciiTheme="majorEastAsia" w:eastAsiaTheme="majorEastAsia" w:hAnsiTheme="majorEastAsia" w:cs="___WRD_EMBED_SUB_47" w:hint="eastAsia"/>
                <w:color w:val="000000" w:themeColor="text1"/>
                <w:sz w:val="24"/>
              </w:rPr>
              <w:t>点。多项研究发现</w:t>
            </w:r>
            <w:r>
              <w:rPr>
                <w:rFonts w:asciiTheme="majorEastAsia" w:eastAsiaTheme="majorEastAsia" w:hAnsiTheme="majorEastAsia" w:cs="宋体" w:hint="eastAsia"/>
                <w:color w:val="000000" w:themeColor="text1"/>
                <w:sz w:val="24"/>
              </w:rPr>
              <w:t>双耳节拍暴露</w:t>
            </w:r>
            <w:r>
              <w:rPr>
                <w:rFonts w:asciiTheme="majorEastAsia" w:eastAsiaTheme="majorEastAsia" w:hAnsiTheme="majorEastAsia" w:cs="___WRD_EMBED_SUB_47" w:hint="eastAsia"/>
                <w:color w:val="000000" w:themeColor="text1"/>
                <w:sz w:val="24"/>
              </w:rPr>
              <w:t>引起了</w:t>
            </w:r>
            <w:r>
              <w:rPr>
                <w:rFonts w:asciiTheme="majorEastAsia" w:eastAsiaTheme="majorEastAsia" w:hAnsiTheme="majorEastAsia" w:cs="宋体" w:hint="eastAsia"/>
                <w:color w:val="000000" w:themeColor="text1"/>
                <w:sz w:val="24"/>
              </w:rPr>
              <w:t>心</w:t>
            </w:r>
            <w:r>
              <w:rPr>
                <w:rFonts w:asciiTheme="majorEastAsia" w:eastAsiaTheme="majorEastAsia" w:hAnsiTheme="majorEastAsia" w:cs="___WRD_EMBED_SUB_47" w:hint="eastAsia"/>
                <w:color w:val="000000" w:themeColor="text1"/>
                <w:sz w:val="24"/>
              </w:rPr>
              <w:t>理生理</w:t>
            </w:r>
            <w:r>
              <w:rPr>
                <w:rFonts w:asciiTheme="majorEastAsia" w:eastAsiaTheme="majorEastAsia" w:hAnsiTheme="majorEastAsia" w:cs="宋体" w:hint="eastAsia"/>
                <w:color w:val="000000" w:themeColor="text1"/>
                <w:sz w:val="24"/>
              </w:rPr>
              <w:t>变</w:t>
            </w:r>
            <w:r>
              <w:rPr>
                <w:rFonts w:asciiTheme="majorEastAsia" w:eastAsiaTheme="majorEastAsia" w:hAnsiTheme="majorEastAsia" w:cs="___WRD_EMBED_SUB_47" w:hint="eastAsia"/>
                <w:color w:val="000000" w:themeColor="text1"/>
                <w:sz w:val="24"/>
              </w:rPr>
              <w:t>化，</w:t>
            </w:r>
            <w:r>
              <w:rPr>
                <w:rFonts w:asciiTheme="majorEastAsia" w:eastAsiaTheme="majorEastAsia" w:hAnsiTheme="majorEastAsia" w:cs="宋体" w:hint="eastAsia"/>
                <w:color w:val="000000" w:themeColor="text1"/>
                <w:sz w:val="24"/>
              </w:rPr>
              <w:t>例</w:t>
            </w:r>
            <w:r>
              <w:rPr>
                <w:rFonts w:asciiTheme="majorEastAsia" w:eastAsiaTheme="majorEastAsia" w:hAnsiTheme="majorEastAsia" w:cs="___WRD_EMBED_SUB_47" w:hint="eastAsia"/>
                <w:color w:val="000000" w:themeColor="text1"/>
                <w:sz w:val="24"/>
              </w:rPr>
              <w:t>如成</w:t>
            </w:r>
            <w:r>
              <w:rPr>
                <w:rFonts w:asciiTheme="majorEastAsia" w:eastAsiaTheme="majorEastAsia" w:hAnsiTheme="majorEastAsia" w:cs="宋体" w:hint="eastAsia"/>
                <w:color w:val="000000" w:themeColor="text1"/>
                <w:sz w:val="24"/>
              </w:rPr>
              <w:t>功使</w:t>
            </w:r>
            <w:r>
              <w:rPr>
                <w:rFonts w:asciiTheme="majorEastAsia" w:eastAsiaTheme="majorEastAsia" w:hAnsiTheme="majorEastAsia" w:cs="___WRD_EMBED_SUB_47" w:hint="eastAsia"/>
                <w:color w:val="000000" w:themeColor="text1"/>
                <w:sz w:val="24"/>
              </w:rPr>
              <w:t>用θ</w:t>
            </w:r>
            <w:r>
              <w:rPr>
                <w:rFonts w:asciiTheme="majorEastAsia" w:eastAsiaTheme="majorEastAsia" w:hAnsiTheme="majorEastAsia" w:hint="eastAsia"/>
                <w:color w:val="000000" w:themeColor="text1"/>
                <w:sz w:val="24"/>
              </w:rPr>
              <w:t>/δ</w:t>
            </w:r>
            <w:r>
              <w:rPr>
                <w:rFonts w:asciiTheme="majorEastAsia" w:eastAsiaTheme="majorEastAsia" w:hAnsiTheme="majorEastAsia" w:cs="宋体" w:hint="eastAsia"/>
                <w:color w:val="000000" w:themeColor="text1"/>
                <w:sz w:val="24"/>
              </w:rPr>
              <w:t>频带频率降低焦虑水平</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增</w:t>
            </w:r>
            <w:r>
              <w:rPr>
                <w:rFonts w:asciiTheme="majorEastAsia" w:eastAsiaTheme="majorEastAsia" w:hAnsiTheme="majorEastAsia" w:cs="___WRD_EMBED_SUB_47" w:hint="eastAsia"/>
                <w:color w:val="000000" w:themeColor="text1"/>
                <w:sz w:val="24"/>
              </w:rPr>
              <w:t>加</w:t>
            </w:r>
            <w:r>
              <w:rPr>
                <w:rFonts w:asciiTheme="majorEastAsia" w:eastAsiaTheme="majorEastAsia" w:hAnsiTheme="majorEastAsia" w:cs="宋体" w:hint="eastAsia"/>
                <w:color w:val="000000" w:themeColor="text1"/>
                <w:sz w:val="24"/>
              </w:rPr>
              <w:t>催眠易感</w:t>
            </w:r>
            <w:r>
              <w:rPr>
                <w:rFonts w:asciiTheme="majorEastAsia" w:eastAsiaTheme="majorEastAsia" w:hAnsiTheme="majorEastAsia" w:cs="___WRD_EMBED_SUB_47" w:hint="eastAsia"/>
                <w:color w:val="000000" w:themeColor="text1"/>
                <w:sz w:val="24"/>
              </w:rPr>
              <w:t>性和创</w:t>
            </w:r>
            <w:r>
              <w:rPr>
                <w:rFonts w:asciiTheme="majorEastAsia" w:eastAsiaTheme="majorEastAsia" w:hAnsiTheme="majorEastAsia" w:cs="宋体" w:hint="eastAsia"/>
                <w:color w:val="000000" w:themeColor="text1"/>
                <w:sz w:val="24"/>
              </w:rPr>
              <w:t>造</w:t>
            </w:r>
            <w:r>
              <w:rPr>
                <w:rFonts w:asciiTheme="majorEastAsia" w:eastAsiaTheme="majorEastAsia" w:hAnsiTheme="majorEastAsia" w:cs="___WRD_EMBED_SUB_47" w:hint="eastAsia"/>
                <w:color w:val="000000" w:themeColor="text1"/>
                <w:sz w:val="24"/>
              </w:rPr>
              <w:t>力</w:t>
            </w:r>
            <w:r>
              <w:rPr>
                <w:rFonts w:asciiTheme="majorEastAsia" w:eastAsiaTheme="majorEastAsia" w:hAnsiTheme="majorEastAsia" w:hint="eastAsia"/>
                <w:color w:val="000000" w:themeColor="text1"/>
                <w:sz w:val="24"/>
              </w:rPr>
              <w:t>[25]。</w:t>
            </w:r>
            <w:r>
              <w:rPr>
                <w:rFonts w:asciiTheme="majorEastAsia" w:eastAsiaTheme="majorEastAsia" w:hAnsiTheme="majorEastAsia" w:cs="宋体" w:hint="eastAsia"/>
                <w:color w:val="000000" w:themeColor="text1"/>
                <w:sz w:val="24"/>
              </w:rPr>
              <w:t>然而</w:t>
            </w:r>
            <w:r>
              <w:rPr>
                <w:rFonts w:asciiTheme="majorEastAsia" w:eastAsiaTheme="majorEastAsia" w:hAnsiTheme="majorEastAsia" w:cs="___WRD_EMBED_SUB_47" w:hint="eastAsia"/>
                <w:color w:val="000000" w:themeColor="text1"/>
                <w:sz w:val="24"/>
              </w:rPr>
              <w:t>，一</w:t>
            </w:r>
            <w:r>
              <w:rPr>
                <w:rFonts w:asciiTheme="majorEastAsia" w:eastAsiaTheme="majorEastAsia" w:hAnsiTheme="majorEastAsia" w:cs="宋体" w:hint="eastAsia"/>
                <w:color w:val="000000" w:themeColor="text1"/>
                <w:sz w:val="24"/>
              </w:rPr>
              <w:t>些</w:t>
            </w:r>
            <w:r>
              <w:rPr>
                <w:rFonts w:asciiTheme="majorEastAsia" w:eastAsiaTheme="majorEastAsia" w:hAnsiTheme="majorEastAsia" w:cs="___WRD_EMBED_SUB_47" w:hint="eastAsia"/>
                <w:color w:val="000000" w:themeColor="text1"/>
                <w:sz w:val="24"/>
              </w:rPr>
              <w:t>研究</w:t>
            </w:r>
            <w:r>
              <w:rPr>
                <w:rFonts w:asciiTheme="majorEastAsia" w:eastAsiaTheme="majorEastAsia" w:hAnsiTheme="majorEastAsia" w:cs="宋体" w:hint="eastAsia"/>
                <w:color w:val="000000" w:themeColor="text1"/>
                <w:sz w:val="24"/>
              </w:rPr>
              <w:t>未</w:t>
            </w:r>
            <w:r>
              <w:rPr>
                <w:rFonts w:asciiTheme="majorEastAsia" w:eastAsiaTheme="majorEastAsia" w:hAnsiTheme="majorEastAsia" w:cs="___WRD_EMBED_SUB_47" w:hint="eastAsia"/>
                <w:color w:val="000000" w:themeColor="text1"/>
                <w:sz w:val="24"/>
              </w:rPr>
              <w:t>能证实</w:t>
            </w:r>
            <w:r>
              <w:rPr>
                <w:rFonts w:asciiTheme="majorEastAsia" w:eastAsiaTheme="majorEastAsia" w:hAnsiTheme="majorEastAsia" w:cs="宋体" w:hint="eastAsia"/>
                <w:color w:val="000000" w:themeColor="text1"/>
                <w:sz w:val="24"/>
              </w:rPr>
              <w:t>双耳节拍</w:t>
            </w:r>
            <w:r>
              <w:rPr>
                <w:rFonts w:asciiTheme="majorEastAsia" w:eastAsiaTheme="majorEastAsia" w:hAnsiTheme="majorEastAsia" w:cs="___WRD_EMBED_SUB_47" w:hint="eastAsia"/>
                <w:color w:val="000000" w:themeColor="text1"/>
                <w:sz w:val="24"/>
              </w:rPr>
              <w:t>在</w:t>
            </w:r>
            <w:r>
              <w:rPr>
                <w:rFonts w:asciiTheme="majorEastAsia" w:eastAsiaTheme="majorEastAsia" w:hAnsiTheme="majorEastAsia" w:cs="宋体" w:hint="eastAsia"/>
                <w:color w:val="000000" w:themeColor="text1"/>
                <w:sz w:val="24"/>
              </w:rPr>
              <w:t>某些领域</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例</w:t>
            </w:r>
            <w:r>
              <w:rPr>
                <w:rFonts w:asciiTheme="majorEastAsia" w:eastAsiaTheme="majorEastAsia" w:hAnsiTheme="majorEastAsia" w:cs="___WRD_EMBED_SUB_47" w:hint="eastAsia"/>
                <w:color w:val="000000" w:themeColor="text1"/>
                <w:sz w:val="24"/>
              </w:rPr>
              <w:t>如注意力）的有</w:t>
            </w:r>
            <w:r>
              <w:rPr>
                <w:rFonts w:asciiTheme="majorEastAsia" w:eastAsiaTheme="majorEastAsia" w:hAnsiTheme="majorEastAsia" w:cs="宋体" w:hint="eastAsia"/>
                <w:color w:val="000000" w:themeColor="text1"/>
                <w:sz w:val="24"/>
              </w:rPr>
              <w:t>效</w:t>
            </w:r>
            <w:r>
              <w:rPr>
                <w:rFonts w:asciiTheme="majorEastAsia" w:eastAsiaTheme="majorEastAsia" w:hAnsiTheme="majorEastAsia" w:cs="___WRD_EMBED_SUB_47" w:hint="eastAsia"/>
                <w:color w:val="000000" w:themeColor="text1"/>
                <w:sz w:val="24"/>
              </w:rPr>
              <w:t>性，表明存在一定的不一</w:t>
            </w:r>
            <w:r>
              <w:rPr>
                <w:rFonts w:asciiTheme="majorEastAsia" w:eastAsiaTheme="majorEastAsia" w:hAnsiTheme="majorEastAsia" w:cs="宋体" w:hint="eastAsia"/>
                <w:color w:val="000000" w:themeColor="text1"/>
                <w:sz w:val="24"/>
              </w:rPr>
              <w:t>致</w:t>
            </w:r>
            <w:r>
              <w:rPr>
                <w:rFonts w:asciiTheme="majorEastAsia" w:eastAsiaTheme="majorEastAsia" w:hAnsiTheme="majorEastAsia" w:cs="___WRD_EMBED_SUB_47" w:hint="eastAsia"/>
                <w:color w:val="000000" w:themeColor="text1"/>
                <w:sz w:val="24"/>
              </w:rPr>
              <w:t>性，或实验</w:t>
            </w:r>
            <w:r>
              <w:rPr>
                <w:rFonts w:asciiTheme="majorEastAsia" w:eastAsiaTheme="majorEastAsia" w:hAnsiTheme="majorEastAsia" w:cs="宋体" w:hint="eastAsia"/>
                <w:color w:val="000000" w:themeColor="text1"/>
                <w:sz w:val="24"/>
              </w:rPr>
              <w:t>变量</w:t>
            </w:r>
            <w:r>
              <w:rPr>
                <w:rFonts w:asciiTheme="majorEastAsia" w:eastAsiaTheme="majorEastAsia" w:hAnsiTheme="majorEastAsia" w:cs="___WRD_EMBED_SUB_47" w:hint="eastAsia"/>
                <w:color w:val="000000" w:themeColor="text1"/>
                <w:sz w:val="24"/>
              </w:rPr>
              <w:t>可能在</w:t>
            </w:r>
            <w:r>
              <w:rPr>
                <w:rFonts w:asciiTheme="majorEastAsia" w:eastAsiaTheme="majorEastAsia" w:hAnsiTheme="majorEastAsia" w:cs="宋体" w:hint="eastAsia"/>
                <w:color w:val="000000" w:themeColor="text1"/>
                <w:sz w:val="24"/>
              </w:rPr>
              <w:t>调节</w:t>
            </w:r>
            <w:r>
              <w:rPr>
                <w:rFonts w:asciiTheme="majorEastAsia" w:eastAsiaTheme="majorEastAsia" w:hAnsiTheme="majorEastAsia" w:cs="___WRD_EMBED_SUB_47" w:hint="eastAsia"/>
                <w:color w:val="000000" w:themeColor="text1"/>
                <w:sz w:val="24"/>
              </w:rPr>
              <w:t>结果方面发</w:t>
            </w:r>
            <w:r>
              <w:rPr>
                <w:rFonts w:asciiTheme="majorEastAsia" w:eastAsiaTheme="majorEastAsia" w:hAnsiTheme="majorEastAsia" w:cs="宋体" w:hint="eastAsia"/>
                <w:color w:val="000000" w:themeColor="text1"/>
                <w:sz w:val="24"/>
              </w:rPr>
              <w:t>挥</w:t>
            </w:r>
            <w:r>
              <w:rPr>
                <w:rFonts w:asciiTheme="majorEastAsia" w:eastAsiaTheme="majorEastAsia" w:hAnsiTheme="majorEastAsia" w:cs="___WRD_EMBED_SUB_47" w:hint="eastAsia"/>
                <w:color w:val="000000" w:themeColor="text1"/>
                <w:sz w:val="24"/>
              </w:rPr>
              <w:t>作用。因此，对</w:t>
            </w:r>
            <w:r>
              <w:rPr>
                <w:rFonts w:asciiTheme="majorEastAsia" w:eastAsiaTheme="majorEastAsia" w:hAnsiTheme="majorEastAsia" w:cs="宋体" w:hint="eastAsia"/>
                <w:color w:val="000000" w:themeColor="text1"/>
                <w:sz w:val="24"/>
              </w:rPr>
              <w:t>双耳节拍</w:t>
            </w:r>
            <w:r>
              <w:rPr>
                <w:rFonts w:asciiTheme="majorEastAsia" w:eastAsiaTheme="majorEastAsia" w:hAnsiTheme="majorEastAsia" w:cs="___WRD_EMBED_SUB_47" w:hint="eastAsia"/>
                <w:color w:val="000000" w:themeColor="text1"/>
                <w:sz w:val="24"/>
              </w:rPr>
              <w:t>对记</w:t>
            </w:r>
            <w:r>
              <w:rPr>
                <w:rFonts w:asciiTheme="majorEastAsia" w:eastAsiaTheme="majorEastAsia" w:hAnsiTheme="majorEastAsia" w:cs="宋体" w:hint="eastAsia"/>
                <w:color w:val="000000" w:themeColor="text1"/>
                <w:sz w:val="24"/>
              </w:rPr>
              <w:t>忆</w:t>
            </w:r>
            <w:r>
              <w:rPr>
                <w:rFonts w:asciiTheme="majorEastAsia" w:eastAsiaTheme="majorEastAsia" w:hAnsiTheme="majorEastAsia" w:cs="___WRD_EMBED_SUB_47" w:hint="eastAsia"/>
                <w:color w:val="000000" w:themeColor="text1"/>
                <w:sz w:val="24"/>
              </w:rPr>
              <w:t>、注意力、</w:t>
            </w:r>
            <w:r>
              <w:rPr>
                <w:rFonts w:asciiTheme="majorEastAsia" w:eastAsiaTheme="majorEastAsia" w:hAnsiTheme="majorEastAsia" w:cs="宋体" w:hint="eastAsia"/>
                <w:color w:val="000000" w:themeColor="text1"/>
                <w:sz w:val="24"/>
              </w:rPr>
              <w:t>焦虑水平</w:t>
            </w:r>
            <w:r>
              <w:rPr>
                <w:rFonts w:asciiTheme="majorEastAsia" w:eastAsiaTheme="majorEastAsia" w:hAnsiTheme="majorEastAsia" w:cs="___WRD_EMBED_SUB_47" w:hint="eastAsia"/>
                <w:color w:val="000000" w:themeColor="text1"/>
                <w:sz w:val="24"/>
              </w:rPr>
              <w:t>和</w:t>
            </w:r>
            <w:r>
              <w:rPr>
                <w:rFonts w:asciiTheme="majorEastAsia" w:eastAsiaTheme="majorEastAsia" w:hAnsiTheme="majorEastAsia" w:cs="宋体" w:hint="eastAsia"/>
                <w:color w:val="000000" w:themeColor="text1"/>
                <w:sz w:val="24"/>
              </w:rPr>
              <w:t>镇痛</w:t>
            </w:r>
            <w:r>
              <w:rPr>
                <w:rFonts w:asciiTheme="majorEastAsia" w:eastAsiaTheme="majorEastAsia" w:hAnsiTheme="majorEastAsia" w:cs="___WRD_EMBED_SUB_47" w:hint="eastAsia"/>
                <w:color w:val="000000" w:themeColor="text1"/>
                <w:sz w:val="24"/>
              </w:rPr>
              <w:t>需</w:t>
            </w:r>
            <w:r>
              <w:rPr>
                <w:rFonts w:asciiTheme="majorEastAsia" w:eastAsiaTheme="majorEastAsia" w:hAnsiTheme="majorEastAsia" w:cs="宋体" w:hint="eastAsia"/>
                <w:color w:val="000000" w:themeColor="text1"/>
                <w:sz w:val="24"/>
              </w:rPr>
              <w:t>求</w:t>
            </w:r>
            <w:r>
              <w:rPr>
                <w:rFonts w:asciiTheme="majorEastAsia" w:eastAsiaTheme="majorEastAsia" w:hAnsiTheme="majorEastAsia" w:cs="___WRD_EMBED_SUB_47" w:hint="eastAsia"/>
                <w:color w:val="000000" w:themeColor="text1"/>
                <w:sz w:val="24"/>
              </w:rPr>
              <w:t>的影响进行系</w:t>
            </w:r>
            <w:r>
              <w:rPr>
                <w:rFonts w:asciiTheme="majorEastAsia" w:eastAsiaTheme="majorEastAsia" w:hAnsiTheme="majorEastAsia" w:cs="宋体" w:hint="eastAsia"/>
                <w:color w:val="000000" w:themeColor="text1"/>
                <w:sz w:val="24"/>
              </w:rPr>
              <w:t>统</w:t>
            </w:r>
            <w:r>
              <w:rPr>
                <w:rFonts w:asciiTheme="majorEastAsia" w:eastAsiaTheme="majorEastAsia" w:hAnsiTheme="majorEastAsia" w:cs="___WRD_EMBED_SUB_47" w:hint="eastAsia"/>
                <w:color w:val="000000" w:themeColor="text1"/>
                <w:sz w:val="24"/>
              </w:rPr>
              <w:t>分析和</w:t>
            </w:r>
            <w:r>
              <w:rPr>
                <w:rFonts w:asciiTheme="majorEastAsia" w:eastAsiaTheme="majorEastAsia" w:hAnsiTheme="majorEastAsia" w:cs="宋体" w:hint="eastAsia"/>
                <w:color w:val="000000" w:themeColor="text1"/>
                <w:sz w:val="24"/>
              </w:rPr>
              <w:t>整</w:t>
            </w:r>
            <w:r>
              <w:rPr>
                <w:rFonts w:asciiTheme="majorEastAsia" w:eastAsiaTheme="majorEastAsia" w:hAnsiTheme="majorEastAsia" w:cs="___WRD_EMBED_SUB_47" w:hint="eastAsia"/>
                <w:color w:val="000000" w:themeColor="text1"/>
                <w:sz w:val="24"/>
              </w:rPr>
              <w:t>合，并考</w:t>
            </w:r>
            <w:r>
              <w:rPr>
                <w:rFonts w:asciiTheme="majorEastAsia" w:eastAsiaTheme="majorEastAsia" w:hAnsiTheme="majorEastAsia" w:cs="宋体" w:hint="eastAsia"/>
                <w:color w:val="000000" w:themeColor="text1"/>
                <w:sz w:val="24"/>
              </w:rPr>
              <w:t>虑潜</w:t>
            </w:r>
            <w:r>
              <w:rPr>
                <w:rFonts w:asciiTheme="majorEastAsia" w:eastAsiaTheme="majorEastAsia" w:hAnsiTheme="majorEastAsia" w:cs="___WRD_EMBED_SUB_47" w:hint="eastAsia"/>
                <w:color w:val="000000" w:themeColor="text1"/>
                <w:sz w:val="24"/>
              </w:rPr>
              <w:t>在</w:t>
            </w:r>
            <w:r>
              <w:rPr>
                <w:rFonts w:asciiTheme="majorEastAsia" w:eastAsiaTheme="majorEastAsia" w:hAnsiTheme="majorEastAsia" w:cs="宋体" w:hint="eastAsia"/>
                <w:color w:val="000000" w:themeColor="text1"/>
                <w:sz w:val="24"/>
              </w:rPr>
              <w:t>机制</w:t>
            </w:r>
            <w:r>
              <w:rPr>
                <w:rFonts w:asciiTheme="majorEastAsia" w:eastAsiaTheme="majorEastAsia" w:hAnsiTheme="majorEastAsia" w:cs="___WRD_EMBED_SUB_47" w:hint="eastAsia"/>
                <w:color w:val="000000" w:themeColor="text1"/>
                <w:sz w:val="24"/>
              </w:rPr>
              <w:t>和实际期</w:t>
            </w:r>
            <w:r>
              <w:rPr>
                <w:rFonts w:asciiTheme="majorEastAsia" w:eastAsiaTheme="majorEastAsia" w:hAnsiTheme="majorEastAsia" w:cs="宋体" w:hint="eastAsia"/>
                <w:color w:val="000000" w:themeColor="text1"/>
                <w:sz w:val="24"/>
              </w:rPr>
              <w:t>望</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是当</w:t>
            </w:r>
            <w:r>
              <w:rPr>
                <w:rFonts w:asciiTheme="majorEastAsia" w:eastAsiaTheme="majorEastAsia" w:hAnsiTheme="majorEastAsia" w:cs="___WRD_EMBED_SUB_47" w:hint="eastAsia"/>
                <w:color w:val="000000" w:themeColor="text1"/>
                <w:sz w:val="24"/>
              </w:rPr>
              <w:t>前研究</w:t>
            </w:r>
            <w:r>
              <w:rPr>
                <w:rFonts w:asciiTheme="majorEastAsia" w:eastAsiaTheme="majorEastAsia" w:hAnsiTheme="majorEastAsia" w:cs="宋体" w:hint="eastAsia"/>
                <w:color w:val="000000" w:themeColor="text1"/>
                <w:sz w:val="24"/>
              </w:rPr>
              <w:t>领域</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未</w:t>
            </w:r>
            <w:r>
              <w:rPr>
                <w:rFonts w:asciiTheme="majorEastAsia" w:eastAsiaTheme="majorEastAsia" w:hAnsiTheme="majorEastAsia" w:cs="___WRD_EMBED_SUB_47" w:hint="eastAsia"/>
                <w:color w:val="000000" w:themeColor="text1"/>
                <w:sz w:val="24"/>
              </w:rPr>
              <w:t>来的发展方</w:t>
            </w:r>
            <w:r>
              <w:rPr>
                <w:rFonts w:asciiTheme="majorEastAsia" w:eastAsiaTheme="majorEastAsia" w:hAnsiTheme="majorEastAsia" w:cs="宋体" w:hint="eastAsia"/>
                <w:color w:val="000000" w:themeColor="text1"/>
                <w:sz w:val="24"/>
              </w:rPr>
              <w:t>向</w:t>
            </w:r>
            <w:r>
              <w:rPr>
                <w:rFonts w:asciiTheme="majorEastAsia" w:eastAsiaTheme="majorEastAsia" w:hAnsiTheme="majorEastAsia" w:cs="___WRD_EMBED_SUB_47" w:hint="eastAsia"/>
                <w:color w:val="000000" w:themeColor="text1"/>
                <w:sz w:val="24"/>
              </w:rPr>
              <w:t>。</w:t>
            </w:r>
          </w:p>
          <w:p w14:paraId="554964E4" w14:textId="77777777" w:rsidR="00F3376F" w:rsidRDefault="00000000">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目前国内外尚无</w:t>
            </w:r>
            <w:r>
              <w:rPr>
                <w:rFonts w:asciiTheme="majorEastAsia" w:eastAsiaTheme="majorEastAsia" w:hAnsiTheme="majorEastAsia" w:cs="宋体" w:hint="eastAsia"/>
                <w:color w:val="000000" w:themeColor="text1"/>
                <w:sz w:val="24"/>
              </w:rPr>
              <w:t>双耳节拍音乐治疗</w:t>
            </w:r>
            <w:r>
              <w:rPr>
                <w:rFonts w:asciiTheme="majorEastAsia" w:eastAsiaTheme="majorEastAsia" w:hAnsiTheme="majorEastAsia" w:cs="___WRD_EMBED_SUB_47" w:hint="eastAsia"/>
                <w:color w:val="000000" w:themeColor="text1"/>
                <w:sz w:val="24"/>
              </w:rPr>
              <w:t>对</w:t>
            </w:r>
            <w:r>
              <w:rPr>
                <w:rFonts w:asciiTheme="majorEastAsia" w:eastAsiaTheme="majorEastAsia" w:hAnsiTheme="majorEastAsia" w:hint="eastAsia"/>
                <w:color w:val="000000" w:themeColor="text1"/>
                <w:sz w:val="24"/>
              </w:rPr>
              <w:t>AD起</w:t>
            </w:r>
            <w:r>
              <w:rPr>
                <w:rFonts w:asciiTheme="majorEastAsia" w:eastAsiaTheme="majorEastAsia" w:hAnsiTheme="majorEastAsia" w:cs="宋体" w:hint="eastAsia"/>
                <w:color w:val="000000" w:themeColor="text1"/>
                <w:sz w:val="24"/>
              </w:rPr>
              <w:t>效</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神</w:t>
            </w:r>
            <w:r>
              <w:rPr>
                <w:rFonts w:asciiTheme="majorEastAsia" w:eastAsiaTheme="majorEastAsia" w:hAnsiTheme="majorEastAsia" w:cs="___WRD_EMBED_SUB_47" w:hint="eastAsia"/>
                <w:color w:val="000000" w:themeColor="text1"/>
                <w:sz w:val="24"/>
              </w:rPr>
              <w:t>经生理</w:t>
            </w:r>
            <w:r>
              <w:rPr>
                <w:rFonts w:asciiTheme="majorEastAsia" w:eastAsiaTheme="majorEastAsia" w:hAnsiTheme="majorEastAsia" w:cs="宋体" w:hint="eastAsia"/>
                <w:color w:val="000000" w:themeColor="text1"/>
                <w:sz w:val="24"/>
              </w:rPr>
              <w:t>机制</w:t>
            </w:r>
            <w:r>
              <w:rPr>
                <w:rFonts w:asciiTheme="majorEastAsia" w:eastAsiaTheme="majorEastAsia" w:hAnsiTheme="majorEastAsia" w:cs="___WRD_EMBED_SUB_47" w:hint="eastAsia"/>
                <w:color w:val="000000" w:themeColor="text1"/>
                <w:sz w:val="24"/>
              </w:rPr>
              <w:t>研究，</w:t>
            </w:r>
            <w:r>
              <w:rPr>
                <w:rFonts w:asciiTheme="majorEastAsia" w:eastAsiaTheme="majorEastAsia" w:hAnsiTheme="majorEastAsia" w:cs="宋体" w:hint="eastAsia"/>
                <w:color w:val="000000" w:themeColor="text1"/>
                <w:sz w:val="24"/>
              </w:rPr>
              <w:t>也</w:t>
            </w:r>
            <w:r>
              <w:rPr>
                <w:rFonts w:asciiTheme="majorEastAsia" w:eastAsiaTheme="majorEastAsia" w:hAnsiTheme="majorEastAsia" w:cs="___WRD_EMBED_SUB_47" w:hint="eastAsia"/>
                <w:color w:val="000000" w:themeColor="text1"/>
                <w:sz w:val="24"/>
              </w:rPr>
              <w:t>无</w:t>
            </w:r>
            <w:r>
              <w:rPr>
                <w:rFonts w:asciiTheme="majorEastAsia" w:eastAsiaTheme="majorEastAsia" w:hAnsiTheme="majorEastAsia" w:cs="宋体" w:hint="eastAsia"/>
                <w:color w:val="000000" w:themeColor="text1"/>
                <w:sz w:val="24"/>
              </w:rPr>
              <w:t>双耳节拍音乐治疗</w:t>
            </w:r>
            <w:r>
              <w:rPr>
                <w:rFonts w:asciiTheme="majorEastAsia" w:eastAsiaTheme="majorEastAsia" w:hAnsiTheme="majorEastAsia" w:cs="___WRD_EMBED_SUB_47" w:hint="eastAsia"/>
                <w:color w:val="000000" w:themeColor="text1"/>
                <w:sz w:val="24"/>
              </w:rPr>
              <w:t>对</w:t>
            </w:r>
            <w:r>
              <w:rPr>
                <w:rFonts w:asciiTheme="majorEastAsia" w:eastAsiaTheme="majorEastAsia" w:hAnsiTheme="majorEastAsia" w:hint="eastAsia"/>
                <w:color w:val="000000" w:themeColor="text1"/>
                <w:sz w:val="24"/>
              </w:rPr>
              <w:t>AD的</w:t>
            </w:r>
            <w:r>
              <w:rPr>
                <w:rFonts w:asciiTheme="majorEastAsia" w:eastAsiaTheme="majorEastAsia" w:hAnsiTheme="majorEastAsia" w:cs="宋体" w:hint="eastAsia"/>
                <w:color w:val="000000" w:themeColor="text1"/>
                <w:sz w:val="24"/>
              </w:rPr>
              <w:t>疗效</w:t>
            </w:r>
            <w:r>
              <w:rPr>
                <w:rFonts w:asciiTheme="majorEastAsia" w:eastAsiaTheme="majorEastAsia" w:hAnsiTheme="majorEastAsia" w:cs="___WRD_EMBED_SUB_47" w:hint="eastAsia"/>
                <w:color w:val="000000" w:themeColor="text1"/>
                <w:sz w:val="24"/>
              </w:rPr>
              <w:t>预测因子的研究。本项目提出</w:t>
            </w:r>
            <w:r>
              <w:rPr>
                <w:rFonts w:asciiTheme="majorEastAsia" w:eastAsiaTheme="majorEastAsia" w:hAnsiTheme="majorEastAsia" w:cs="宋体" w:hint="eastAsia"/>
                <w:color w:val="000000" w:themeColor="text1"/>
                <w:sz w:val="24"/>
              </w:rPr>
              <w:t>双耳节拍音乐治疗</w:t>
            </w:r>
            <w:r>
              <w:rPr>
                <w:rFonts w:asciiTheme="majorEastAsia" w:eastAsiaTheme="majorEastAsia" w:hAnsiTheme="majorEastAsia" w:cs="___WRD_EMBED_SUB_47" w:hint="eastAsia"/>
                <w:color w:val="000000" w:themeColor="text1"/>
                <w:sz w:val="24"/>
              </w:rPr>
              <w:t>对</w:t>
            </w:r>
            <w:r>
              <w:rPr>
                <w:rFonts w:asciiTheme="majorEastAsia" w:eastAsiaTheme="majorEastAsia" w:hAnsiTheme="majorEastAsia" w:cs="宋体" w:hint="eastAsia"/>
                <w:color w:val="000000" w:themeColor="text1"/>
                <w:sz w:val="24"/>
              </w:rPr>
              <w:t>焦虑障碍</w:t>
            </w:r>
            <w:r>
              <w:rPr>
                <w:rFonts w:asciiTheme="majorEastAsia" w:eastAsiaTheme="majorEastAsia" w:hAnsiTheme="majorEastAsia" w:cs="___WRD_EMBED_SUB_47" w:hint="eastAsia"/>
                <w:color w:val="000000" w:themeColor="text1"/>
                <w:sz w:val="24"/>
              </w:rPr>
              <w:t>生</w:t>
            </w:r>
            <w:r>
              <w:rPr>
                <w:rFonts w:asciiTheme="majorEastAsia" w:eastAsiaTheme="majorEastAsia" w:hAnsiTheme="majorEastAsia" w:cs="宋体" w:hint="eastAsia"/>
                <w:color w:val="000000" w:themeColor="text1"/>
                <w:sz w:val="24"/>
              </w:rPr>
              <w:t>疗效</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神</w:t>
            </w:r>
            <w:r>
              <w:rPr>
                <w:rFonts w:asciiTheme="majorEastAsia" w:eastAsiaTheme="majorEastAsia" w:hAnsiTheme="majorEastAsia" w:cs="___WRD_EMBED_SUB_47" w:hint="eastAsia"/>
                <w:color w:val="000000" w:themeColor="text1"/>
                <w:sz w:val="24"/>
              </w:rPr>
              <w:t>经</w:t>
            </w:r>
            <w:r>
              <w:rPr>
                <w:rFonts w:asciiTheme="majorEastAsia" w:eastAsiaTheme="majorEastAsia" w:hAnsiTheme="majorEastAsia" w:cs="宋体" w:hint="eastAsia"/>
                <w:color w:val="000000" w:themeColor="text1"/>
                <w:sz w:val="24"/>
              </w:rPr>
              <w:t>机制</w:t>
            </w:r>
            <w:r>
              <w:rPr>
                <w:rFonts w:asciiTheme="majorEastAsia" w:eastAsiaTheme="majorEastAsia" w:hAnsiTheme="majorEastAsia" w:cs="___WRD_EMBED_SUB_47" w:hint="eastAsia"/>
                <w:color w:val="000000" w:themeColor="text1"/>
                <w:sz w:val="24"/>
              </w:rPr>
              <w:t>的假说如下：</w:t>
            </w:r>
            <w:r>
              <w:rPr>
                <w:rFonts w:asciiTheme="majorEastAsia" w:eastAsiaTheme="majorEastAsia" w:hAnsiTheme="majorEastAsia" w:cs="宋体" w:hint="eastAsia"/>
                <w:color w:val="000000" w:themeColor="text1"/>
                <w:sz w:val="24"/>
              </w:rPr>
              <w:t>双耳节拍音乐治疗</w:t>
            </w:r>
            <w:r>
              <w:rPr>
                <w:rFonts w:asciiTheme="majorEastAsia" w:eastAsiaTheme="majorEastAsia" w:hAnsiTheme="majorEastAsia" w:cs="___WRD_EMBED_SUB_47" w:hint="eastAsia"/>
                <w:color w:val="000000" w:themeColor="text1"/>
                <w:sz w:val="24"/>
              </w:rPr>
              <w:t>可通过改</w:t>
            </w:r>
            <w:r>
              <w:rPr>
                <w:rFonts w:asciiTheme="majorEastAsia" w:eastAsiaTheme="majorEastAsia" w:hAnsiTheme="majorEastAsia" w:cs="宋体" w:hint="eastAsia"/>
                <w:color w:val="000000" w:themeColor="text1"/>
                <w:sz w:val="24"/>
              </w:rPr>
              <w:t>善</w:t>
            </w:r>
            <w:r>
              <w:rPr>
                <w:rFonts w:asciiTheme="majorEastAsia" w:eastAsiaTheme="majorEastAsia" w:hAnsiTheme="majorEastAsia" w:hint="eastAsia"/>
                <w:color w:val="000000" w:themeColor="text1"/>
                <w:sz w:val="24"/>
              </w:rPr>
              <w:t>AD</w:t>
            </w:r>
            <w:r>
              <w:rPr>
                <w:rFonts w:asciiTheme="majorEastAsia" w:eastAsiaTheme="majorEastAsia" w:hAnsiTheme="majorEastAsia" w:cs="宋体" w:hint="eastAsia"/>
                <w:color w:val="000000" w:themeColor="text1"/>
                <w:sz w:val="24"/>
              </w:rPr>
              <w:t>患</w:t>
            </w:r>
            <w:r>
              <w:rPr>
                <w:rFonts w:asciiTheme="majorEastAsia" w:eastAsiaTheme="majorEastAsia" w:hAnsiTheme="majorEastAsia" w:cs="___WRD_EMBED_SUB_47" w:hint="eastAsia"/>
                <w:color w:val="000000" w:themeColor="text1"/>
                <w:sz w:val="24"/>
              </w:rPr>
              <w:t>者大</w:t>
            </w:r>
            <w:r>
              <w:rPr>
                <w:rFonts w:asciiTheme="majorEastAsia" w:eastAsiaTheme="majorEastAsia" w:hAnsiTheme="majorEastAsia" w:cs="宋体" w:hint="eastAsia"/>
                <w:color w:val="000000" w:themeColor="text1"/>
                <w:sz w:val="24"/>
              </w:rPr>
              <w:t>脑神</w:t>
            </w:r>
            <w:r>
              <w:rPr>
                <w:rFonts w:asciiTheme="majorEastAsia" w:eastAsiaTheme="majorEastAsia" w:hAnsiTheme="majorEastAsia" w:cs="___WRD_EMBED_SUB_47" w:hint="eastAsia"/>
                <w:color w:val="000000" w:themeColor="text1"/>
                <w:sz w:val="24"/>
              </w:rPr>
              <w:t>经</w:t>
            </w:r>
            <w:r>
              <w:rPr>
                <w:rFonts w:asciiTheme="majorEastAsia" w:eastAsiaTheme="majorEastAsia" w:hAnsiTheme="majorEastAsia" w:cs="宋体" w:hint="eastAsia"/>
                <w:color w:val="000000" w:themeColor="text1"/>
                <w:sz w:val="24"/>
              </w:rPr>
              <w:t>环</w:t>
            </w:r>
            <w:r>
              <w:rPr>
                <w:rFonts w:asciiTheme="majorEastAsia" w:eastAsiaTheme="majorEastAsia" w:hAnsiTheme="majorEastAsia" w:cs="___WRD_EMBED_SUB_47" w:hint="eastAsia"/>
                <w:color w:val="000000" w:themeColor="text1"/>
                <w:sz w:val="24"/>
              </w:rPr>
              <w:t>路</w:t>
            </w:r>
            <w:r>
              <w:rPr>
                <w:rFonts w:asciiTheme="majorEastAsia" w:eastAsiaTheme="majorEastAsia" w:hAnsiTheme="majorEastAsia" w:cs="宋体" w:hint="eastAsia"/>
                <w:color w:val="000000" w:themeColor="text1"/>
                <w:sz w:val="24"/>
              </w:rPr>
              <w:t>功</w:t>
            </w:r>
            <w:r>
              <w:rPr>
                <w:rFonts w:asciiTheme="majorEastAsia" w:eastAsiaTheme="majorEastAsia" w:hAnsiTheme="majorEastAsia" w:cs="___WRD_EMBED_SUB_47" w:hint="eastAsia"/>
                <w:color w:val="000000" w:themeColor="text1"/>
                <w:sz w:val="24"/>
              </w:rPr>
              <w:t>能从</w:t>
            </w:r>
            <w:r>
              <w:rPr>
                <w:rFonts w:asciiTheme="majorEastAsia" w:eastAsiaTheme="majorEastAsia" w:hAnsiTheme="majorEastAsia" w:cs="宋体" w:hint="eastAsia"/>
                <w:color w:val="000000" w:themeColor="text1"/>
                <w:sz w:val="24"/>
              </w:rPr>
              <w:t>而</w:t>
            </w:r>
            <w:r>
              <w:rPr>
                <w:rFonts w:asciiTheme="majorEastAsia" w:eastAsiaTheme="majorEastAsia" w:hAnsiTheme="majorEastAsia" w:cs="___WRD_EMBED_SUB_47" w:hint="eastAsia"/>
                <w:color w:val="000000" w:themeColor="text1"/>
                <w:sz w:val="24"/>
              </w:rPr>
              <w:t>改</w:t>
            </w:r>
            <w:r>
              <w:rPr>
                <w:rFonts w:asciiTheme="majorEastAsia" w:eastAsiaTheme="majorEastAsia" w:hAnsiTheme="majorEastAsia" w:cs="宋体" w:hint="eastAsia"/>
                <w:color w:val="000000" w:themeColor="text1"/>
                <w:sz w:val="24"/>
              </w:rPr>
              <w:t>善调节</w:t>
            </w:r>
            <w:r>
              <w:rPr>
                <w:rFonts w:asciiTheme="majorEastAsia" w:eastAsiaTheme="majorEastAsia" w:hAnsiTheme="majorEastAsia" w:cs="___WRD_EMBED_SUB_47" w:hint="eastAsia"/>
                <w:color w:val="000000" w:themeColor="text1"/>
                <w:sz w:val="24"/>
              </w:rPr>
              <w:t>能力，进</w:t>
            </w:r>
            <w:r>
              <w:rPr>
                <w:rFonts w:asciiTheme="majorEastAsia" w:eastAsiaTheme="majorEastAsia" w:hAnsiTheme="majorEastAsia" w:cs="宋体" w:hint="eastAsia"/>
                <w:color w:val="000000" w:themeColor="text1"/>
                <w:sz w:val="24"/>
              </w:rPr>
              <w:t>而</w:t>
            </w:r>
            <w:r>
              <w:rPr>
                <w:rFonts w:asciiTheme="majorEastAsia" w:eastAsiaTheme="majorEastAsia" w:hAnsiTheme="majorEastAsia" w:cs="___WRD_EMBED_SUB_47" w:hint="eastAsia"/>
                <w:color w:val="000000" w:themeColor="text1"/>
                <w:sz w:val="24"/>
              </w:rPr>
              <w:t>改</w:t>
            </w:r>
            <w:r>
              <w:rPr>
                <w:rFonts w:asciiTheme="majorEastAsia" w:eastAsiaTheme="majorEastAsia" w:hAnsiTheme="majorEastAsia" w:cs="宋体" w:hint="eastAsia"/>
                <w:color w:val="000000" w:themeColor="text1"/>
                <w:sz w:val="24"/>
              </w:rPr>
              <w:t>善焦虑症</w:t>
            </w:r>
            <w:r>
              <w:rPr>
                <w:rFonts w:asciiTheme="majorEastAsia" w:eastAsiaTheme="majorEastAsia" w:hAnsiTheme="majorEastAsia" w:cs="___WRD_EMBED_SUB_47" w:hint="eastAsia"/>
                <w:color w:val="000000" w:themeColor="text1"/>
                <w:sz w:val="24"/>
              </w:rPr>
              <w:t>状，</w:t>
            </w:r>
            <w:r>
              <w:rPr>
                <w:rFonts w:asciiTheme="majorEastAsia" w:eastAsiaTheme="majorEastAsia" w:hAnsiTheme="majorEastAsia" w:cs="宋体" w:hint="eastAsia"/>
                <w:color w:val="000000" w:themeColor="text1"/>
                <w:sz w:val="24"/>
              </w:rPr>
              <w:t>达</w:t>
            </w:r>
            <w:r>
              <w:rPr>
                <w:rFonts w:asciiTheme="majorEastAsia" w:eastAsiaTheme="majorEastAsia" w:hAnsiTheme="majorEastAsia" w:cs="___WRD_EMBED_SUB_47" w:hint="eastAsia"/>
                <w:color w:val="000000" w:themeColor="text1"/>
                <w:sz w:val="24"/>
              </w:rPr>
              <w:t>到</w:t>
            </w:r>
            <w:r>
              <w:rPr>
                <w:rFonts w:asciiTheme="majorEastAsia" w:eastAsiaTheme="majorEastAsia" w:hAnsiTheme="majorEastAsia" w:cs="宋体" w:hint="eastAsia"/>
                <w:color w:val="000000" w:themeColor="text1"/>
                <w:sz w:val="24"/>
              </w:rPr>
              <w:t>治疗效</w:t>
            </w:r>
            <w:r>
              <w:rPr>
                <w:rFonts w:asciiTheme="majorEastAsia" w:eastAsiaTheme="majorEastAsia" w:hAnsiTheme="majorEastAsia" w:cs="___WRD_EMBED_SUB_47" w:hint="eastAsia"/>
                <w:color w:val="000000" w:themeColor="text1"/>
                <w:sz w:val="24"/>
              </w:rPr>
              <w:t>果。本项目试</w:t>
            </w:r>
            <w:r>
              <w:rPr>
                <w:rFonts w:asciiTheme="majorEastAsia" w:eastAsiaTheme="majorEastAsia" w:hAnsiTheme="majorEastAsia" w:cs="宋体" w:hint="eastAsia"/>
                <w:color w:val="000000" w:themeColor="text1"/>
                <w:sz w:val="24"/>
              </w:rPr>
              <w:t>图</w:t>
            </w:r>
            <w:r>
              <w:rPr>
                <w:rFonts w:asciiTheme="majorEastAsia" w:eastAsiaTheme="majorEastAsia" w:hAnsiTheme="majorEastAsia" w:cs="___WRD_EMBED_SUB_47" w:hint="eastAsia"/>
                <w:color w:val="000000" w:themeColor="text1"/>
                <w:sz w:val="24"/>
              </w:rPr>
              <w:t>通过验证</w:t>
            </w:r>
            <w:r>
              <w:rPr>
                <w:rFonts w:asciiTheme="majorEastAsia" w:eastAsiaTheme="majorEastAsia" w:hAnsiTheme="majorEastAsia" w:cs="宋体" w:hint="eastAsia"/>
                <w:color w:val="000000" w:themeColor="text1"/>
                <w:sz w:val="24"/>
              </w:rPr>
              <w:t>该</w:t>
            </w:r>
            <w:r>
              <w:rPr>
                <w:rFonts w:asciiTheme="majorEastAsia" w:eastAsiaTheme="majorEastAsia" w:hAnsiTheme="majorEastAsia" w:cs="___WRD_EMBED_SUB_47" w:hint="eastAsia"/>
                <w:color w:val="000000" w:themeColor="text1"/>
                <w:sz w:val="24"/>
              </w:rPr>
              <w:t>假说，明确</w:t>
            </w:r>
            <w:r>
              <w:rPr>
                <w:rFonts w:asciiTheme="majorEastAsia" w:eastAsiaTheme="majorEastAsia" w:hAnsiTheme="majorEastAsia" w:cs="宋体" w:hint="eastAsia"/>
                <w:color w:val="000000" w:themeColor="text1"/>
                <w:sz w:val="24"/>
              </w:rPr>
              <w:t>双耳节拍音乐治疗</w:t>
            </w:r>
            <w:r>
              <w:rPr>
                <w:rFonts w:asciiTheme="majorEastAsia" w:eastAsiaTheme="majorEastAsia" w:hAnsiTheme="majorEastAsia" w:cs="___WRD_EMBED_SUB_47" w:hint="eastAsia"/>
                <w:color w:val="000000" w:themeColor="text1"/>
                <w:sz w:val="24"/>
              </w:rPr>
              <w:t>对</w:t>
            </w:r>
            <w:r>
              <w:rPr>
                <w:rFonts w:asciiTheme="majorEastAsia" w:eastAsiaTheme="majorEastAsia" w:hAnsiTheme="majorEastAsia" w:hint="eastAsia"/>
                <w:color w:val="000000" w:themeColor="text1"/>
                <w:sz w:val="24"/>
              </w:rPr>
              <w:t>AD起</w:t>
            </w:r>
            <w:r>
              <w:rPr>
                <w:rFonts w:asciiTheme="majorEastAsia" w:eastAsiaTheme="majorEastAsia" w:hAnsiTheme="majorEastAsia" w:cs="宋体" w:hint="eastAsia"/>
                <w:color w:val="000000" w:themeColor="text1"/>
                <w:sz w:val="24"/>
              </w:rPr>
              <w:t>效</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神</w:t>
            </w:r>
            <w:r>
              <w:rPr>
                <w:rFonts w:asciiTheme="majorEastAsia" w:eastAsiaTheme="majorEastAsia" w:hAnsiTheme="majorEastAsia" w:cs="___WRD_EMBED_SUB_47" w:hint="eastAsia"/>
                <w:color w:val="000000" w:themeColor="text1"/>
                <w:sz w:val="24"/>
              </w:rPr>
              <w:t>经</w:t>
            </w:r>
            <w:r>
              <w:rPr>
                <w:rFonts w:asciiTheme="majorEastAsia" w:eastAsiaTheme="majorEastAsia" w:hAnsiTheme="majorEastAsia" w:cs="宋体" w:hint="eastAsia"/>
                <w:color w:val="000000" w:themeColor="text1"/>
                <w:sz w:val="24"/>
              </w:rPr>
              <w:t>机制</w:t>
            </w:r>
            <w:r>
              <w:rPr>
                <w:rFonts w:asciiTheme="majorEastAsia" w:eastAsiaTheme="majorEastAsia" w:hAnsiTheme="majorEastAsia" w:cs="___WRD_EMBED_SUB_47" w:hint="eastAsia"/>
                <w:color w:val="000000" w:themeColor="text1"/>
                <w:sz w:val="24"/>
              </w:rPr>
              <w:t>，进一</w:t>
            </w:r>
            <w:r>
              <w:rPr>
                <w:rFonts w:asciiTheme="majorEastAsia" w:eastAsiaTheme="majorEastAsia" w:hAnsiTheme="majorEastAsia" w:cs="宋体" w:hint="eastAsia"/>
                <w:color w:val="000000" w:themeColor="text1"/>
                <w:sz w:val="24"/>
              </w:rPr>
              <w:t>步</w:t>
            </w:r>
            <w:r>
              <w:rPr>
                <w:rFonts w:asciiTheme="majorEastAsia" w:eastAsiaTheme="majorEastAsia" w:hAnsiTheme="majorEastAsia" w:cs="___WRD_EMBED_SUB_47" w:hint="eastAsia"/>
                <w:color w:val="000000" w:themeColor="text1"/>
                <w:sz w:val="24"/>
              </w:rPr>
              <w:t>验证上</w:t>
            </w:r>
            <w:r>
              <w:rPr>
                <w:rFonts w:asciiTheme="majorEastAsia" w:eastAsiaTheme="majorEastAsia" w:hAnsiTheme="majorEastAsia" w:cs="宋体" w:hint="eastAsia"/>
                <w:color w:val="000000" w:themeColor="text1"/>
                <w:sz w:val="24"/>
              </w:rPr>
              <w:t>述</w:t>
            </w:r>
            <w:r>
              <w:rPr>
                <w:rFonts w:asciiTheme="majorEastAsia" w:eastAsiaTheme="majorEastAsia" w:hAnsiTheme="majorEastAsia" w:hint="eastAsia"/>
                <w:color w:val="000000" w:themeColor="text1"/>
                <w:sz w:val="24"/>
              </w:rPr>
              <w:t>AD发</w:t>
            </w:r>
            <w:r>
              <w:rPr>
                <w:rFonts w:asciiTheme="majorEastAsia" w:eastAsiaTheme="majorEastAsia" w:hAnsiTheme="majorEastAsia" w:cs="宋体" w:hint="eastAsia"/>
                <w:color w:val="000000" w:themeColor="text1"/>
                <w:sz w:val="24"/>
              </w:rPr>
              <w:t>病</w:t>
            </w:r>
            <w:r>
              <w:rPr>
                <w:rFonts w:asciiTheme="majorEastAsia" w:eastAsiaTheme="majorEastAsia" w:hAnsiTheme="majorEastAsia" w:cs="___WRD_EMBED_SUB_47" w:hint="eastAsia"/>
                <w:color w:val="000000" w:themeColor="text1"/>
                <w:sz w:val="24"/>
              </w:rPr>
              <w:t>的情</w:t>
            </w:r>
            <w:r>
              <w:rPr>
                <w:rFonts w:asciiTheme="majorEastAsia" w:eastAsiaTheme="majorEastAsia" w:hAnsiTheme="majorEastAsia" w:cs="宋体" w:hint="eastAsia"/>
                <w:color w:val="000000" w:themeColor="text1"/>
                <w:sz w:val="24"/>
              </w:rPr>
              <w:t>绪调节异常神</w:t>
            </w:r>
            <w:r>
              <w:rPr>
                <w:rFonts w:asciiTheme="majorEastAsia" w:eastAsiaTheme="majorEastAsia" w:hAnsiTheme="majorEastAsia" w:cs="___WRD_EMBED_SUB_47" w:hint="eastAsia"/>
                <w:color w:val="000000" w:themeColor="text1"/>
                <w:sz w:val="24"/>
              </w:rPr>
              <w:t>经</w:t>
            </w:r>
            <w:r>
              <w:rPr>
                <w:rFonts w:asciiTheme="majorEastAsia" w:eastAsiaTheme="majorEastAsia" w:hAnsiTheme="majorEastAsia" w:cs="宋体" w:hint="eastAsia"/>
                <w:color w:val="000000" w:themeColor="text1"/>
                <w:sz w:val="24"/>
              </w:rPr>
              <w:t>环</w:t>
            </w:r>
            <w:r>
              <w:rPr>
                <w:rFonts w:asciiTheme="majorEastAsia" w:eastAsiaTheme="majorEastAsia" w:hAnsiTheme="majorEastAsia" w:cs="___WRD_EMBED_SUB_47" w:hint="eastAsia"/>
                <w:color w:val="000000" w:themeColor="text1"/>
                <w:sz w:val="24"/>
              </w:rPr>
              <w:t>路假说、</w:t>
            </w:r>
            <w:r>
              <w:rPr>
                <w:rFonts w:asciiTheme="majorEastAsia" w:eastAsiaTheme="majorEastAsia" w:hAnsiTheme="majorEastAsia" w:cs="宋体" w:hint="eastAsia"/>
                <w:color w:val="000000" w:themeColor="text1"/>
                <w:sz w:val="24"/>
              </w:rPr>
              <w:t>阐</w:t>
            </w:r>
            <w:r>
              <w:rPr>
                <w:rFonts w:asciiTheme="majorEastAsia" w:eastAsiaTheme="majorEastAsia" w:hAnsiTheme="majorEastAsia" w:cs="___WRD_EMBED_SUB_47" w:hint="eastAsia"/>
                <w:color w:val="000000" w:themeColor="text1"/>
                <w:sz w:val="24"/>
              </w:rPr>
              <w:t>明</w:t>
            </w:r>
            <w:r>
              <w:rPr>
                <w:rFonts w:asciiTheme="majorEastAsia" w:eastAsiaTheme="majorEastAsia" w:hAnsiTheme="majorEastAsia" w:hint="eastAsia"/>
                <w:color w:val="000000" w:themeColor="text1"/>
                <w:sz w:val="24"/>
              </w:rPr>
              <w:t>AD情</w:t>
            </w:r>
            <w:r>
              <w:rPr>
                <w:rFonts w:asciiTheme="majorEastAsia" w:eastAsiaTheme="majorEastAsia" w:hAnsiTheme="majorEastAsia" w:cs="宋体" w:hint="eastAsia"/>
                <w:color w:val="000000" w:themeColor="text1"/>
                <w:sz w:val="24"/>
              </w:rPr>
              <w:t>绪调节异常</w:t>
            </w:r>
            <w:r>
              <w:rPr>
                <w:rFonts w:asciiTheme="majorEastAsia" w:eastAsiaTheme="majorEastAsia" w:hAnsiTheme="majorEastAsia" w:cs="___WRD_EMBED_SUB_47" w:hint="eastAsia"/>
                <w:color w:val="000000" w:themeColor="text1"/>
                <w:sz w:val="24"/>
              </w:rPr>
              <w:t>的</w:t>
            </w:r>
            <w:r>
              <w:rPr>
                <w:rFonts w:asciiTheme="majorEastAsia" w:eastAsiaTheme="majorEastAsia" w:hAnsiTheme="majorEastAsia" w:cs="宋体" w:hint="eastAsia"/>
                <w:color w:val="000000" w:themeColor="text1"/>
                <w:sz w:val="24"/>
              </w:rPr>
              <w:t>病</w:t>
            </w:r>
            <w:r>
              <w:rPr>
                <w:rFonts w:asciiTheme="majorEastAsia" w:eastAsiaTheme="majorEastAsia" w:hAnsiTheme="majorEastAsia" w:cs="___WRD_EMBED_SUB_47" w:hint="eastAsia"/>
                <w:color w:val="000000" w:themeColor="text1"/>
                <w:sz w:val="24"/>
              </w:rPr>
              <w:t>理</w:t>
            </w:r>
            <w:r>
              <w:rPr>
                <w:rFonts w:asciiTheme="majorEastAsia" w:eastAsiaTheme="majorEastAsia" w:hAnsiTheme="majorEastAsia" w:cs="宋体" w:hint="eastAsia"/>
                <w:color w:val="000000" w:themeColor="text1"/>
                <w:sz w:val="24"/>
              </w:rPr>
              <w:t>机制</w:t>
            </w:r>
            <w:r>
              <w:rPr>
                <w:rFonts w:asciiTheme="majorEastAsia" w:eastAsiaTheme="majorEastAsia" w:hAnsiTheme="majorEastAsia" w:cs="___WRD_EMBED_SUB_47" w:hint="eastAsia"/>
                <w:color w:val="000000" w:themeColor="text1"/>
                <w:sz w:val="24"/>
              </w:rPr>
              <w:t>，同时试</w:t>
            </w:r>
            <w:r>
              <w:rPr>
                <w:rFonts w:asciiTheme="majorEastAsia" w:eastAsiaTheme="majorEastAsia" w:hAnsiTheme="majorEastAsia" w:cs="宋体" w:hint="eastAsia"/>
                <w:color w:val="000000" w:themeColor="text1"/>
                <w:sz w:val="24"/>
              </w:rPr>
              <w:t>图</w:t>
            </w:r>
            <w:r>
              <w:rPr>
                <w:rFonts w:asciiTheme="majorEastAsia" w:eastAsiaTheme="majorEastAsia" w:hAnsiTheme="majorEastAsia" w:cs="___WRD_EMBED_SUB_47" w:hint="eastAsia"/>
                <w:color w:val="000000" w:themeColor="text1"/>
                <w:sz w:val="24"/>
              </w:rPr>
              <w:t>发现</w:t>
            </w:r>
            <w:r>
              <w:rPr>
                <w:rFonts w:asciiTheme="majorEastAsia" w:eastAsiaTheme="majorEastAsia" w:hAnsiTheme="majorEastAsia" w:cs="宋体" w:hint="eastAsia"/>
                <w:color w:val="000000" w:themeColor="text1"/>
                <w:sz w:val="24"/>
              </w:rPr>
              <w:t>双耳节拍音乐治疗</w:t>
            </w:r>
            <w:r>
              <w:rPr>
                <w:rFonts w:asciiTheme="majorEastAsia" w:eastAsiaTheme="majorEastAsia" w:hAnsiTheme="majorEastAsia" w:cs="___WRD_EMBED_SUB_47" w:hint="eastAsia"/>
                <w:color w:val="000000" w:themeColor="text1"/>
                <w:sz w:val="24"/>
              </w:rPr>
              <w:t>对</w:t>
            </w:r>
            <w:r>
              <w:rPr>
                <w:rFonts w:asciiTheme="majorEastAsia" w:eastAsiaTheme="majorEastAsia" w:hAnsiTheme="majorEastAsia" w:hint="eastAsia"/>
                <w:color w:val="000000" w:themeColor="text1"/>
                <w:sz w:val="24"/>
              </w:rPr>
              <w:t>AD的</w:t>
            </w:r>
            <w:r>
              <w:rPr>
                <w:rFonts w:asciiTheme="majorEastAsia" w:eastAsiaTheme="majorEastAsia" w:hAnsiTheme="majorEastAsia" w:cs="宋体" w:hint="eastAsia"/>
                <w:color w:val="000000" w:themeColor="text1"/>
                <w:sz w:val="24"/>
              </w:rPr>
              <w:t>疗效</w:t>
            </w:r>
            <w:r>
              <w:rPr>
                <w:rFonts w:asciiTheme="majorEastAsia" w:eastAsiaTheme="majorEastAsia" w:hAnsiTheme="majorEastAsia" w:cs="___WRD_EMBED_SUB_47" w:hint="eastAsia"/>
                <w:color w:val="000000" w:themeColor="text1"/>
                <w:sz w:val="24"/>
              </w:rPr>
              <w:t>预测因子。</w:t>
            </w:r>
          </w:p>
          <w:p w14:paraId="7BB061CE" w14:textId="700436CA" w:rsidR="00F3376F" w:rsidRDefault="00000000">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commentRangeStart w:id="126"/>
            <w:r>
              <w:rPr>
                <w:rFonts w:asciiTheme="majorEastAsia" w:eastAsiaTheme="majorEastAsia" w:hAnsiTheme="majorEastAsia" w:hint="eastAsia"/>
                <w:color w:val="000000" w:themeColor="text1"/>
                <w:sz w:val="24"/>
              </w:rPr>
              <w:t>1.</w:t>
            </w:r>
            <w:ins w:id="127" w:author="cheng lian" w:date="2025-07-25T01:14:00Z" w16du:dateUtc="2025-07-24T17:14:00Z">
              <w:r w:rsidR="00496DB2">
                <w:rPr>
                  <w:rFonts w:asciiTheme="majorEastAsia" w:eastAsiaTheme="majorEastAsia" w:hAnsiTheme="majorEastAsia" w:hint="eastAsia"/>
                  <w:color w:val="000000" w:themeColor="text1"/>
                  <w:sz w:val="24"/>
                </w:rPr>
                <w:t>5</w:t>
              </w:r>
            </w:ins>
            <w:del w:id="128" w:author="cheng lian" w:date="2025-07-25T01:14:00Z" w16du:dateUtc="2025-07-24T17:14:00Z">
              <w:r w:rsidDel="00496DB2">
                <w:rPr>
                  <w:rFonts w:asciiTheme="majorEastAsia" w:eastAsiaTheme="majorEastAsia" w:hAnsiTheme="majorEastAsia" w:hint="eastAsia"/>
                  <w:color w:val="000000" w:themeColor="text1"/>
                  <w:sz w:val="24"/>
                </w:rPr>
                <w:delText>7</w:delText>
              </w:r>
            </w:del>
            <w:r>
              <w:rPr>
                <w:rFonts w:asciiTheme="majorEastAsia" w:eastAsiaTheme="majorEastAsia" w:hAnsiTheme="majorEastAsia" w:hint="eastAsia"/>
                <w:color w:val="000000" w:themeColor="text1"/>
                <w:sz w:val="24"/>
              </w:rPr>
              <w:t>小结</w:t>
            </w:r>
            <w:commentRangeEnd w:id="126"/>
            <w:r>
              <w:commentReference w:id="126"/>
            </w:r>
          </w:p>
          <w:p w14:paraId="38A51A04" w14:textId="77777777" w:rsidR="00F3376F" w:rsidRDefault="00000000">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Pr>
                <w:rFonts w:asciiTheme="majorEastAsia" w:eastAsiaTheme="majorEastAsia" w:hAnsiTheme="majorEastAsia" w:cs="宋体" w:hint="eastAsia"/>
                <w:color w:val="000000" w:themeColor="text1"/>
                <w:sz w:val="24"/>
              </w:rPr>
              <w:t>焦虑障碍是常</w:t>
            </w:r>
            <w:r>
              <w:rPr>
                <w:rFonts w:asciiTheme="majorEastAsia" w:eastAsiaTheme="majorEastAsia" w:hAnsiTheme="majorEastAsia" w:cs="___WRD_EMBED_SUB_47" w:hint="eastAsia"/>
                <w:color w:val="000000" w:themeColor="text1"/>
                <w:sz w:val="24"/>
              </w:rPr>
              <w:t>见的</w:t>
            </w:r>
            <w:r>
              <w:rPr>
                <w:rFonts w:asciiTheme="majorEastAsia" w:eastAsiaTheme="majorEastAsia" w:hAnsiTheme="majorEastAsia" w:cs="宋体" w:hint="eastAsia"/>
                <w:color w:val="000000" w:themeColor="text1"/>
                <w:sz w:val="24"/>
              </w:rPr>
              <w:t>精神疾病</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是指</w:t>
            </w:r>
            <w:r>
              <w:rPr>
                <w:rFonts w:asciiTheme="majorEastAsia" w:eastAsiaTheme="majorEastAsia" w:hAnsiTheme="majorEastAsia" w:cs="___WRD_EMBED_SUB_47" w:hint="eastAsia"/>
                <w:color w:val="000000" w:themeColor="text1"/>
                <w:sz w:val="24"/>
              </w:rPr>
              <w:t>过度</w:t>
            </w:r>
            <w:r>
              <w:rPr>
                <w:rFonts w:asciiTheme="majorEastAsia" w:eastAsiaTheme="majorEastAsia" w:hAnsiTheme="majorEastAsia" w:cs="宋体" w:hint="eastAsia"/>
                <w:color w:val="000000" w:themeColor="text1"/>
                <w:sz w:val="24"/>
              </w:rPr>
              <w:t>强烈</w:t>
            </w:r>
            <w:r>
              <w:rPr>
                <w:rFonts w:asciiTheme="majorEastAsia" w:eastAsiaTheme="majorEastAsia" w:hAnsiTheme="majorEastAsia" w:cs="___WRD_EMBED_SUB_47" w:hint="eastAsia"/>
                <w:color w:val="000000" w:themeColor="text1"/>
                <w:sz w:val="24"/>
              </w:rPr>
              <w:t>持续的担</w:t>
            </w:r>
            <w:r>
              <w:rPr>
                <w:rFonts w:asciiTheme="majorEastAsia" w:eastAsiaTheme="majorEastAsia" w:hAnsiTheme="majorEastAsia" w:cs="宋体" w:hint="eastAsia"/>
                <w:color w:val="000000" w:themeColor="text1"/>
                <w:sz w:val="24"/>
              </w:rPr>
              <w:t>忧</w:t>
            </w:r>
            <w:r>
              <w:rPr>
                <w:rFonts w:asciiTheme="majorEastAsia" w:eastAsiaTheme="majorEastAsia" w:hAnsiTheme="majorEastAsia" w:cs="___WRD_EMBED_SUB_47" w:hint="eastAsia"/>
                <w:color w:val="000000" w:themeColor="text1"/>
                <w:sz w:val="24"/>
              </w:rPr>
              <w:t>及</w:t>
            </w:r>
            <w:r>
              <w:rPr>
                <w:rFonts w:asciiTheme="majorEastAsia" w:eastAsiaTheme="majorEastAsia" w:hAnsiTheme="majorEastAsia" w:cs="宋体" w:hint="eastAsia"/>
                <w:color w:val="000000" w:themeColor="text1"/>
                <w:sz w:val="24"/>
              </w:rPr>
              <w:t>恐惧</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焦虑障碍病</w:t>
            </w:r>
            <w:r>
              <w:rPr>
                <w:rFonts w:asciiTheme="majorEastAsia" w:eastAsiaTheme="majorEastAsia" w:hAnsiTheme="majorEastAsia" w:cs="___WRD_EMBED_SUB_47" w:hint="eastAsia"/>
                <w:color w:val="000000" w:themeColor="text1"/>
                <w:sz w:val="24"/>
              </w:rPr>
              <w:t>因</w:t>
            </w:r>
            <w:r>
              <w:rPr>
                <w:rFonts w:asciiTheme="majorEastAsia" w:eastAsiaTheme="majorEastAsia" w:hAnsiTheme="majorEastAsia" w:cs="宋体" w:hint="eastAsia"/>
                <w:color w:val="000000" w:themeColor="text1"/>
                <w:sz w:val="24"/>
              </w:rPr>
              <w:t>较</w:t>
            </w:r>
            <w:r>
              <w:rPr>
                <w:rFonts w:asciiTheme="majorEastAsia" w:eastAsiaTheme="majorEastAsia" w:hAnsiTheme="majorEastAsia" w:cs="___WRD_EMBED_SUB_47" w:hint="eastAsia"/>
                <w:color w:val="000000" w:themeColor="text1"/>
                <w:sz w:val="24"/>
              </w:rPr>
              <w:t>复</w:t>
            </w:r>
            <w:r>
              <w:rPr>
                <w:rFonts w:asciiTheme="majorEastAsia" w:eastAsiaTheme="majorEastAsia" w:hAnsiTheme="majorEastAsia" w:cs="宋体" w:hint="eastAsia"/>
                <w:color w:val="000000" w:themeColor="text1"/>
                <w:sz w:val="24"/>
              </w:rPr>
              <w:t>杂</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病机</w:t>
            </w:r>
            <w:r>
              <w:rPr>
                <w:rFonts w:asciiTheme="majorEastAsia" w:eastAsiaTheme="majorEastAsia" w:hAnsiTheme="majorEastAsia" w:cs="___WRD_EMBED_SUB_47" w:hint="eastAsia"/>
                <w:color w:val="000000" w:themeColor="text1"/>
                <w:sz w:val="24"/>
              </w:rPr>
              <w:t>尚不明确，临床上以药物及</w:t>
            </w:r>
            <w:r>
              <w:rPr>
                <w:rFonts w:asciiTheme="majorEastAsia" w:eastAsiaTheme="majorEastAsia" w:hAnsiTheme="majorEastAsia" w:cs="宋体" w:hint="eastAsia"/>
                <w:color w:val="000000" w:themeColor="text1"/>
                <w:sz w:val="24"/>
              </w:rPr>
              <w:t>心</w:t>
            </w:r>
            <w:r>
              <w:rPr>
                <w:rFonts w:asciiTheme="majorEastAsia" w:eastAsiaTheme="majorEastAsia" w:hAnsiTheme="majorEastAsia" w:cs="___WRD_EMBED_SUB_47" w:hint="eastAsia"/>
                <w:color w:val="000000" w:themeColor="text1"/>
                <w:sz w:val="24"/>
              </w:rPr>
              <w:t>理</w:t>
            </w:r>
            <w:r>
              <w:rPr>
                <w:rFonts w:asciiTheme="majorEastAsia" w:eastAsiaTheme="majorEastAsia" w:hAnsiTheme="majorEastAsia" w:cs="宋体" w:hint="eastAsia"/>
                <w:color w:val="000000" w:themeColor="text1"/>
                <w:sz w:val="24"/>
              </w:rPr>
              <w:t>治疗</w:t>
            </w:r>
            <w:r>
              <w:rPr>
                <w:rFonts w:asciiTheme="majorEastAsia" w:eastAsiaTheme="majorEastAsia" w:hAnsiTheme="majorEastAsia" w:cs="___WRD_EMBED_SUB_47" w:hint="eastAsia"/>
                <w:color w:val="000000" w:themeColor="text1"/>
                <w:sz w:val="24"/>
              </w:rPr>
              <w:t>为主，</w:t>
            </w:r>
            <w:r>
              <w:rPr>
                <w:rFonts w:asciiTheme="majorEastAsia" w:eastAsiaTheme="majorEastAsia" w:hAnsiTheme="majorEastAsia" w:cs="宋体" w:hint="eastAsia"/>
                <w:color w:val="000000" w:themeColor="text1"/>
                <w:sz w:val="24"/>
              </w:rPr>
              <w:t>但</w:t>
            </w:r>
            <w:r>
              <w:rPr>
                <w:rFonts w:asciiTheme="majorEastAsia" w:eastAsiaTheme="majorEastAsia" w:hAnsiTheme="majorEastAsia" w:cs="___WRD_EMBED_SUB_47" w:hint="eastAsia"/>
                <w:color w:val="000000" w:themeColor="text1"/>
                <w:sz w:val="24"/>
              </w:rPr>
              <w:t>药物和</w:t>
            </w:r>
            <w:r>
              <w:rPr>
                <w:rFonts w:asciiTheme="majorEastAsia" w:eastAsiaTheme="majorEastAsia" w:hAnsiTheme="majorEastAsia" w:cs="宋体" w:hint="eastAsia"/>
                <w:color w:val="000000" w:themeColor="text1"/>
                <w:sz w:val="24"/>
              </w:rPr>
              <w:t>心</w:t>
            </w:r>
            <w:r>
              <w:rPr>
                <w:rFonts w:asciiTheme="majorEastAsia" w:eastAsiaTheme="majorEastAsia" w:hAnsiTheme="majorEastAsia" w:cs="___WRD_EMBED_SUB_47" w:hint="eastAsia"/>
                <w:color w:val="000000" w:themeColor="text1"/>
                <w:sz w:val="24"/>
              </w:rPr>
              <w:t>理</w:t>
            </w:r>
            <w:r>
              <w:rPr>
                <w:rFonts w:asciiTheme="majorEastAsia" w:eastAsiaTheme="majorEastAsia" w:hAnsiTheme="majorEastAsia" w:cs="宋体" w:hint="eastAsia"/>
                <w:color w:val="000000" w:themeColor="text1"/>
                <w:sz w:val="24"/>
              </w:rPr>
              <w:t>干</w:t>
            </w:r>
            <w:r>
              <w:rPr>
                <w:rFonts w:asciiTheme="majorEastAsia" w:eastAsiaTheme="majorEastAsia" w:hAnsiTheme="majorEastAsia" w:cs="___WRD_EMBED_SUB_47" w:hint="eastAsia"/>
                <w:color w:val="000000" w:themeColor="text1"/>
                <w:sz w:val="24"/>
              </w:rPr>
              <w:t>预对</w:t>
            </w:r>
            <w:r>
              <w:rPr>
                <w:rFonts w:asciiTheme="majorEastAsia" w:eastAsiaTheme="majorEastAsia" w:hAnsiTheme="majorEastAsia" w:cs="宋体" w:hint="eastAsia"/>
                <w:color w:val="000000" w:themeColor="text1"/>
                <w:sz w:val="24"/>
              </w:rPr>
              <w:t>焦虑障碍患</w:t>
            </w:r>
            <w:r>
              <w:rPr>
                <w:rFonts w:asciiTheme="majorEastAsia" w:eastAsiaTheme="majorEastAsia" w:hAnsiTheme="majorEastAsia" w:cs="___WRD_EMBED_SUB_47" w:hint="eastAsia"/>
                <w:color w:val="000000" w:themeColor="text1"/>
                <w:sz w:val="24"/>
              </w:rPr>
              <w:t>者的</w:t>
            </w:r>
            <w:r>
              <w:rPr>
                <w:rFonts w:asciiTheme="majorEastAsia" w:eastAsiaTheme="majorEastAsia" w:hAnsiTheme="majorEastAsia" w:cs="宋体" w:hint="eastAsia"/>
                <w:color w:val="000000" w:themeColor="text1"/>
                <w:sz w:val="24"/>
              </w:rPr>
              <w:t>治疗效</w:t>
            </w:r>
            <w:r>
              <w:rPr>
                <w:rFonts w:asciiTheme="majorEastAsia" w:eastAsiaTheme="majorEastAsia" w:hAnsiTheme="majorEastAsia" w:cs="___WRD_EMBED_SUB_47" w:hint="eastAsia"/>
                <w:color w:val="000000" w:themeColor="text1"/>
                <w:sz w:val="24"/>
              </w:rPr>
              <w:t>果有限，且存在</w:t>
            </w:r>
            <w:r>
              <w:rPr>
                <w:rFonts w:asciiTheme="majorEastAsia" w:eastAsiaTheme="majorEastAsia" w:hAnsiTheme="majorEastAsia" w:cs="宋体" w:hint="eastAsia"/>
                <w:color w:val="000000" w:themeColor="text1"/>
                <w:sz w:val="24"/>
              </w:rPr>
              <w:t>治疗依赖</w:t>
            </w:r>
            <w:r>
              <w:rPr>
                <w:rFonts w:asciiTheme="majorEastAsia" w:eastAsiaTheme="majorEastAsia" w:hAnsiTheme="majorEastAsia" w:cs="___WRD_EMBED_SUB_47" w:hint="eastAsia"/>
                <w:color w:val="000000" w:themeColor="text1"/>
                <w:sz w:val="24"/>
              </w:rPr>
              <w:t>性，</w:t>
            </w:r>
            <w:r>
              <w:rPr>
                <w:rFonts w:asciiTheme="majorEastAsia" w:eastAsiaTheme="majorEastAsia" w:hAnsiTheme="majorEastAsia" w:cs="宋体" w:hint="eastAsia"/>
                <w:color w:val="000000" w:themeColor="text1"/>
                <w:sz w:val="24"/>
              </w:rPr>
              <w:t>患</w:t>
            </w:r>
            <w:r>
              <w:rPr>
                <w:rFonts w:asciiTheme="majorEastAsia" w:eastAsiaTheme="majorEastAsia" w:hAnsiTheme="majorEastAsia" w:cs="___WRD_EMBED_SUB_47" w:hint="eastAsia"/>
                <w:color w:val="000000" w:themeColor="text1"/>
                <w:sz w:val="24"/>
              </w:rPr>
              <w:t>者再次复发的</w:t>
            </w:r>
            <w:r>
              <w:rPr>
                <w:rFonts w:asciiTheme="majorEastAsia" w:eastAsiaTheme="majorEastAsia" w:hAnsiTheme="majorEastAsia" w:cs="宋体" w:hint="eastAsia"/>
                <w:color w:val="000000" w:themeColor="text1"/>
                <w:sz w:val="24"/>
              </w:rPr>
              <w:t>风险较</w:t>
            </w:r>
            <w:r>
              <w:rPr>
                <w:rFonts w:asciiTheme="majorEastAsia" w:eastAsiaTheme="majorEastAsia" w:hAnsiTheme="majorEastAsia" w:cs="___WRD_EMBED_SUB_47" w:hint="eastAsia"/>
                <w:color w:val="000000" w:themeColor="text1"/>
                <w:sz w:val="24"/>
              </w:rPr>
              <w:t>高。</w:t>
            </w:r>
          </w:p>
          <w:p w14:paraId="7FB62526" w14:textId="77777777" w:rsidR="00F3376F" w:rsidRDefault="00000000">
            <w:pPr>
              <w:tabs>
                <w:tab w:val="left" w:pos="480"/>
                <w:tab w:val="left" w:pos="1560"/>
              </w:tabs>
              <w:spacing w:line="320" w:lineRule="exact"/>
              <w:ind w:leftChars="27" w:left="84" w:right="57" w:firstLine="480"/>
              <w:rPr>
                <w:rFonts w:asciiTheme="majorEastAsia" w:eastAsiaTheme="majorEastAsia" w:hAnsiTheme="majorEastAsia" w:cs="___WRD_EMBED_SUB_47" w:hint="eastAsia"/>
                <w:color w:val="000000" w:themeColor="text1"/>
                <w:sz w:val="24"/>
              </w:rPr>
            </w:pPr>
            <w:r>
              <w:rPr>
                <w:rFonts w:asciiTheme="majorEastAsia" w:eastAsiaTheme="majorEastAsia" w:hAnsiTheme="majorEastAsia" w:cs="宋体" w:hint="eastAsia"/>
                <w:color w:val="000000" w:themeColor="text1"/>
                <w:sz w:val="24"/>
              </w:rPr>
              <w:t>双耳节拍音乐治疗是</w:t>
            </w:r>
            <w:r>
              <w:rPr>
                <w:rFonts w:asciiTheme="majorEastAsia" w:eastAsiaTheme="majorEastAsia" w:hAnsiTheme="majorEastAsia" w:cs="___WRD_EMBED_SUB_47" w:hint="eastAsia"/>
                <w:color w:val="000000" w:themeColor="text1"/>
                <w:sz w:val="24"/>
              </w:rPr>
              <w:t>基</w:t>
            </w:r>
            <w:r>
              <w:rPr>
                <w:rFonts w:asciiTheme="majorEastAsia" w:eastAsiaTheme="majorEastAsia" w:hAnsiTheme="majorEastAsia" w:cs="宋体" w:hint="eastAsia"/>
                <w:color w:val="000000" w:themeColor="text1"/>
                <w:sz w:val="24"/>
              </w:rPr>
              <w:t>于</w:t>
            </w:r>
            <w:r>
              <w:rPr>
                <w:rFonts w:asciiTheme="majorEastAsia" w:eastAsiaTheme="majorEastAsia" w:hAnsiTheme="majorEastAsia" w:cs="___WRD_EMBED_SUB_47" w:hint="eastAsia"/>
                <w:color w:val="000000" w:themeColor="text1"/>
                <w:sz w:val="24"/>
              </w:rPr>
              <w:t>情</w:t>
            </w:r>
            <w:r>
              <w:rPr>
                <w:rFonts w:asciiTheme="majorEastAsia" w:eastAsiaTheme="majorEastAsia" w:hAnsiTheme="majorEastAsia" w:cs="宋体" w:hint="eastAsia"/>
                <w:color w:val="000000" w:themeColor="text1"/>
                <w:sz w:val="24"/>
              </w:rPr>
              <w:t>绪调节</w:t>
            </w:r>
            <w:r>
              <w:rPr>
                <w:rFonts w:asciiTheme="majorEastAsia" w:eastAsiaTheme="majorEastAsia" w:hAnsiTheme="majorEastAsia" w:cs="___WRD_EMBED_SUB_47" w:hint="eastAsia"/>
                <w:color w:val="000000" w:themeColor="text1"/>
                <w:sz w:val="24"/>
              </w:rPr>
              <w:t>理论的新型</w:t>
            </w:r>
            <w:r>
              <w:rPr>
                <w:rFonts w:asciiTheme="majorEastAsia" w:eastAsiaTheme="majorEastAsia" w:hAnsiTheme="majorEastAsia" w:cs="宋体" w:hint="eastAsia"/>
                <w:color w:val="000000" w:themeColor="text1"/>
                <w:sz w:val="24"/>
              </w:rPr>
              <w:t>心</w:t>
            </w:r>
            <w:r>
              <w:rPr>
                <w:rFonts w:asciiTheme="majorEastAsia" w:eastAsiaTheme="majorEastAsia" w:hAnsiTheme="majorEastAsia" w:cs="___WRD_EMBED_SUB_47" w:hint="eastAsia"/>
                <w:color w:val="000000" w:themeColor="text1"/>
                <w:sz w:val="24"/>
              </w:rPr>
              <w:t>理</w:t>
            </w:r>
            <w:r>
              <w:rPr>
                <w:rFonts w:asciiTheme="majorEastAsia" w:eastAsiaTheme="majorEastAsia" w:hAnsiTheme="majorEastAsia" w:cs="宋体" w:hint="eastAsia"/>
                <w:color w:val="000000" w:themeColor="text1"/>
                <w:sz w:val="24"/>
              </w:rPr>
              <w:t>疗</w:t>
            </w:r>
            <w:r>
              <w:rPr>
                <w:rFonts w:asciiTheme="majorEastAsia" w:eastAsiaTheme="majorEastAsia" w:hAnsiTheme="majorEastAsia" w:cs="___WRD_EMBED_SUB_47" w:hint="eastAsia"/>
                <w:color w:val="000000" w:themeColor="text1"/>
                <w:sz w:val="24"/>
              </w:rPr>
              <w:t>法，对多种情</w:t>
            </w:r>
            <w:r>
              <w:rPr>
                <w:rFonts w:asciiTheme="majorEastAsia" w:eastAsiaTheme="majorEastAsia" w:hAnsiTheme="majorEastAsia" w:cs="宋体" w:hint="eastAsia"/>
                <w:color w:val="000000" w:themeColor="text1"/>
                <w:sz w:val="24"/>
              </w:rPr>
              <w:t>绪调节异常疾病</w:t>
            </w:r>
            <w:r>
              <w:rPr>
                <w:rFonts w:asciiTheme="majorEastAsia" w:eastAsiaTheme="majorEastAsia" w:hAnsiTheme="majorEastAsia" w:cs="___WRD_EMBED_SUB_47" w:hint="eastAsia"/>
                <w:color w:val="000000" w:themeColor="text1"/>
                <w:sz w:val="24"/>
              </w:rPr>
              <w:t>有明确</w:t>
            </w:r>
            <w:r>
              <w:rPr>
                <w:rFonts w:asciiTheme="majorEastAsia" w:eastAsiaTheme="majorEastAsia" w:hAnsiTheme="majorEastAsia" w:cs="宋体" w:hint="eastAsia"/>
                <w:color w:val="000000" w:themeColor="text1"/>
                <w:sz w:val="24"/>
              </w:rPr>
              <w:t>疗效</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但</w:t>
            </w:r>
            <w:r>
              <w:rPr>
                <w:rFonts w:asciiTheme="majorEastAsia" w:eastAsiaTheme="majorEastAsia" w:hAnsiTheme="majorEastAsia" w:cs="___WRD_EMBED_SUB_47" w:hint="eastAsia"/>
                <w:color w:val="000000" w:themeColor="text1"/>
                <w:sz w:val="24"/>
              </w:rPr>
              <w:t>对</w:t>
            </w:r>
            <w:r>
              <w:rPr>
                <w:rFonts w:asciiTheme="majorEastAsia" w:eastAsiaTheme="majorEastAsia" w:hAnsiTheme="majorEastAsia" w:hint="eastAsia"/>
                <w:color w:val="000000" w:themeColor="text1"/>
                <w:sz w:val="24"/>
              </w:rPr>
              <w:t>AD起</w:t>
            </w:r>
            <w:r>
              <w:rPr>
                <w:rFonts w:asciiTheme="majorEastAsia" w:eastAsiaTheme="majorEastAsia" w:hAnsiTheme="majorEastAsia" w:cs="宋体" w:hint="eastAsia"/>
                <w:color w:val="000000" w:themeColor="text1"/>
                <w:sz w:val="24"/>
              </w:rPr>
              <w:t>效机制</w:t>
            </w:r>
            <w:r>
              <w:rPr>
                <w:rFonts w:asciiTheme="majorEastAsia" w:eastAsiaTheme="majorEastAsia" w:hAnsiTheme="majorEastAsia" w:cs="___WRD_EMBED_SUB_47" w:hint="eastAsia"/>
                <w:color w:val="000000" w:themeColor="text1"/>
                <w:sz w:val="24"/>
              </w:rPr>
              <w:t>不明。申请人在</w:t>
            </w:r>
            <w:r>
              <w:rPr>
                <w:rFonts w:asciiTheme="majorEastAsia" w:eastAsiaTheme="majorEastAsia" w:hAnsiTheme="majorEastAsia" w:cs="宋体" w:hint="eastAsia"/>
                <w:color w:val="000000" w:themeColor="text1"/>
                <w:sz w:val="24"/>
              </w:rPr>
              <w:t>课</w:t>
            </w:r>
            <w:r>
              <w:rPr>
                <w:rFonts w:asciiTheme="majorEastAsia" w:eastAsiaTheme="majorEastAsia" w:hAnsiTheme="majorEastAsia" w:cs="___WRD_EMBED_SUB_47" w:hint="eastAsia"/>
                <w:color w:val="000000" w:themeColor="text1"/>
                <w:sz w:val="24"/>
              </w:rPr>
              <w:t>题组前期研究及文献复</w:t>
            </w:r>
            <w:r>
              <w:rPr>
                <w:rFonts w:asciiTheme="majorEastAsia" w:eastAsiaTheme="majorEastAsia" w:hAnsiTheme="majorEastAsia" w:cs="宋体" w:hint="eastAsia"/>
                <w:color w:val="000000" w:themeColor="text1"/>
                <w:sz w:val="24"/>
              </w:rPr>
              <w:t>习</w:t>
            </w:r>
            <w:r>
              <w:rPr>
                <w:rFonts w:asciiTheme="majorEastAsia" w:eastAsiaTheme="majorEastAsia" w:hAnsiTheme="majorEastAsia" w:cs="___WRD_EMBED_SUB_47" w:hint="eastAsia"/>
                <w:color w:val="000000" w:themeColor="text1"/>
                <w:sz w:val="24"/>
              </w:rPr>
              <w:t>基础上提出本项目研究假说：</w:t>
            </w:r>
            <w:r>
              <w:rPr>
                <w:rFonts w:asciiTheme="majorEastAsia" w:eastAsiaTheme="majorEastAsia" w:hAnsiTheme="majorEastAsia" w:hint="eastAsia"/>
                <w:color w:val="000000" w:themeColor="text1"/>
                <w:sz w:val="24"/>
              </w:rPr>
              <w:t>AD</w:t>
            </w:r>
            <w:r>
              <w:rPr>
                <w:rFonts w:asciiTheme="majorEastAsia" w:eastAsiaTheme="majorEastAsia" w:hAnsiTheme="majorEastAsia" w:cs="宋体" w:hint="eastAsia"/>
                <w:color w:val="000000" w:themeColor="text1"/>
                <w:sz w:val="24"/>
              </w:rPr>
              <w:t>患</w:t>
            </w:r>
            <w:r>
              <w:rPr>
                <w:rFonts w:asciiTheme="majorEastAsia" w:eastAsiaTheme="majorEastAsia" w:hAnsiTheme="majorEastAsia" w:cs="___WRD_EMBED_SUB_47" w:hint="eastAsia"/>
                <w:color w:val="000000" w:themeColor="text1"/>
                <w:sz w:val="24"/>
              </w:rPr>
              <w:t>者存在</w:t>
            </w:r>
            <w:r>
              <w:rPr>
                <w:rFonts w:asciiTheme="majorEastAsia" w:eastAsiaTheme="majorEastAsia" w:hAnsiTheme="majorEastAsia" w:cs="宋体" w:hint="eastAsia"/>
                <w:color w:val="000000" w:themeColor="text1"/>
                <w:sz w:val="24"/>
              </w:rPr>
              <w:t>神</w:t>
            </w:r>
            <w:r>
              <w:rPr>
                <w:rFonts w:asciiTheme="majorEastAsia" w:eastAsiaTheme="majorEastAsia" w:hAnsiTheme="majorEastAsia" w:cs="___WRD_EMBED_SUB_47" w:hint="eastAsia"/>
                <w:color w:val="000000" w:themeColor="text1"/>
                <w:sz w:val="24"/>
              </w:rPr>
              <w:t>经</w:t>
            </w:r>
            <w:r>
              <w:rPr>
                <w:rFonts w:asciiTheme="majorEastAsia" w:eastAsiaTheme="majorEastAsia" w:hAnsiTheme="majorEastAsia" w:hint="eastAsia"/>
                <w:color w:val="000000" w:themeColor="text1"/>
                <w:sz w:val="24"/>
              </w:rPr>
              <w:t>-内分</w:t>
            </w:r>
            <w:r>
              <w:rPr>
                <w:rFonts w:asciiTheme="majorEastAsia" w:eastAsiaTheme="majorEastAsia" w:hAnsiTheme="majorEastAsia" w:cs="宋体" w:hint="eastAsia"/>
                <w:color w:val="000000" w:themeColor="text1"/>
                <w:sz w:val="24"/>
              </w:rPr>
              <w:t>泌</w:t>
            </w:r>
            <w:r>
              <w:rPr>
                <w:rFonts w:asciiTheme="majorEastAsia" w:eastAsiaTheme="majorEastAsia" w:hAnsiTheme="majorEastAsia" w:hint="eastAsia"/>
                <w:color w:val="000000" w:themeColor="text1"/>
                <w:sz w:val="24"/>
              </w:rPr>
              <w:t>-</w:t>
            </w:r>
            <w:r>
              <w:rPr>
                <w:rFonts w:asciiTheme="majorEastAsia" w:eastAsiaTheme="majorEastAsia" w:hAnsiTheme="majorEastAsia" w:cs="宋体" w:hint="eastAsia"/>
                <w:color w:val="000000" w:themeColor="text1"/>
                <w:sz w:val="24"/>
              </w:rPr>
              <w:t>免疫网络功</w:t>
            </w:r>
            <w:r>
              <w:rPr>
                <w:rFonts w:asciiTheme="majorEastAsia" w:eastAsiaTheme="majorEastAsia" w:hAnsiTheme="majorEastAsia" w:cs="___WRD_EMBED_SUB_47" w:hint="eastAsia"/>
                <w:color w:val="000000" w:themeColor="text1"/>
                <w:sz w:val="24"/>
              </w:rPr>
              <w:t>能</w:t>
            </w:r>
            <w:r>
              <w:rPr>
                <w:rFonts w:asciiTheme="majorEastAsia" w:eastAsiaTheme="majorEastAsia" w:hAnsiTheme="majorEastAsia" w:cs="宋体" w:hint="eastAsia"/>
                <w:color w:val="000000" w:themeColor="text1"/>
                <w:sz w:val="24"/>
              </w:rPr>
              <w:t>异常</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这</w:t>
            </w:r>
            <w:r>
              <w:rPr>
                <w:rFonts w:asciiTheme="majorEastAsia" w:eastAsiaTheme="majorEastAsia" w:hAnsiTheme="majorEastAsia" w:cs="___WRD_EMBED_SUB_47" w:hint="eastAsia"/>
                <w:color w:val="000000" w:themeColor="text1"/>
                <w:sz w:val="24"/>
              </w:rPr>
              <w:t>种</w:t>
            </w:r>
            <w:r>
              <w:rPr>
                <w:rFonts w:asciiTheme="majorEastAsia" w:eastAsiaTheme="majorEastAsia" w:hAnsiTheme="majorEastAsia" w:cs="宋体" w:hint="eastAsia"/>
                <w:color w:val="000000" w:themeColor="text1"/>
                <w:sz w:val="24"/>
              </w:rPr>
              <w:t>病</w:t>
            </w:r>
            <w:r>
              <w:rPr>
                <w:rFonts w:asciiTheme="majorEastAsia" w:eastAsiaTheme="majorEastAsia" w:hAnsiTheme="majorEastAsia" w:cs="___WRD_EMBED_SUB_47" w:hint="eastAsia"/>
                <w:color w:val="000000" w:themeColor="text1"/>
                <w:sz w:val="24"/>
              </w:rPr>
              <w:t>理改</w:t>
            </w:r>
            <w:r>
              <w:rPr>
                <w:rFonts w:asciiTheme="majorEastAsia" w:eastAsiaTheme="majorEastAsia" w:hAnsiTheme="majorEastAsia" w:cs="宋体" w:hint="eastAsia"/>
                <w:color w:val="000000" w:themeColor="text1"/>
                <w:sz w:val="24"/>
              </w:rPr>
              <w:t>变是</w:t>
            </w:r>
            <w:r>
              <w:rPr>
                <w:rFonts w:asciiTheme="majorEastAsia" w:eastAsiaTheme="majorEastAsia" w:hAnsiTheme="majorEastAsia" w:hint="eastAsia"/>
                <w:color w:val="000000" w:themeColor="text1"/>
                <w:sz w:val="24"/>
              </w:rPr>
              <w:t>AD发生发展的核</w:t>
            </w:r>
            <w:r>
              <w:rPr>
                <w:rFonts w:asciiTheme="majorEastAsia" w:eastAsiaTheme="majorEastAsia" w:hAnsiTheme="majorEastAsia" w:cs="宋体" w:hint="eastAsia"/>
                <w:color w:val="000000" w:themeColor="text1"/>
                <w:sz w:val="24"/>
              </w:rPr>
              <w:t>心机制</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cs="宋体" w:hint="eastAsia"/>
                <w:color w:val="000000" w:themeColor="text1"/>
                <w:sz w:val="24"/>
              </w:rPr>
              <w:t>双耳节拍音乐治疗</w:t>
            </w:r>
            <w:r>
              <w:rPr>
                <w:rFonts w:asciiTheme="majorEastAsia" w:eastAsiaTheme="majorEastAsia" w:hAnsiTheme="majorEastAsia" w:cs="___WRD_EMBED_SUB_47" w:hint="eastAsia"/>
                <w:color w:val="000000" w:themeColor="text1"/>
                <w:sz w:val="24"/>
              </w:rPr>
              <w:t>可通过</w:t>
            </w:r>
            <w:r>
              <w:rPr>
                <w:rFonts w:asciiTheme="majorEastAsia" w:eastAsiaTheme="majorEastAsia" w:hAnsiTheme="majorEastAsia" w:cs="宋体" w:hint="eastAsia"/>
                <w:color w:val="000000" w:themeColor="text1"/>
                <w:sz w:val="24"/>
              </w:rPr>
              <w:t>调节该网络功</w:t>
            </w:r>
            <w:r>
              <w:rPr>
                <w:rFonts w:asciiTheme="majorEastAsia" w:eastAsiaTheme="majorEastAsia" w:hAnsiTheme="majorEastAsia" w:cs="___WRD_EMBED_SUB_47" w:hint="eastAsia"/>
                <w:color w:val="000000" w:themeColor="text1"/>
                <w:sz w:val="24"/>
              </w:rPr>
              <w:t>能进</w:t>
            </w:r>
            <w:r>
              <w:rPr>
                <w:rFonts w:asciiTheme="majorEastAsia" w:eastAsiaTheme="majorEastAsia" w:hAnsiTheme="majorEastAsia" w:cs="宋体" w:hint="eastAsia"/>
                <w:color w:val="000000" w:themeColor="text1"/>
                <w:sz w:val="24"/>
              </w:rPr>
              <w:t>而</w:t>
            </w:r>
            <w:r>
              <w:rPr>
                <w:rFonts w:asciiTheme="majorEastAsia" w:eastAsiaTheme="majorEastAsia" w:hAnsiTheme="majorEastAsia" w:cs="___WRD_EMBED_SUB_47" w:hint="eastAsia"/>
                <w:color w:val="000000" w:themeColor="text1"/>
                <w:sz w:val="24"/>
              </w:rPr>
              <w:t>改</w:t>
            </w:r>
            <w:r>
              <w:rPr>
                <w:rFonts w:asciiTheme="majorEastAsia" w:eastAsiaTheme="majorEastAsia" w:hAnsiTheme="majorEastAsia" w:cs="宋体" w:hint="eastAsia"/>
                <w:color w:val="000000" w:themeColor="text1"/>
                <w:sz w:val="24"/>
              </w:rPr>
              <w:t>善</w:t>
            </w:r>
            <w:r>
              <w:rPr>
                <w:rFonts w:asciiTheme="majorEastAsia" w:eastAsiaTheme="majorEastAsia" w:hAnsiTheme="majorEastAsia" w:cs="___WRD_EMBED_SUB_47" w:hint="eastAsia"/>
                <w:color w:val="000000" w:themeColor="text1"/>
                <w:sz w:val="24"/>
              </w:rPr>
              <w:t>临床</w:t>
            </w:r>
            <w:r>
              <w:rPr>
                <w:rFonts w:asciiTheme="majorEastAsia" w:eastAsiaTheme="majorEastAsia" w:hAnsiTheme="majorEastAsia" w:cs="宋体" w:hint="eastAsia"/>
                <w:color w:val="000000" w:themeColor="text1"/>
                <w:sz w:val="24"/>
              </w:rPr>
              <w:t>症</w:t>
            </w:r>
            <w:r>
              <w:rPr>
                <w:rFonts w:asciiTheme="majorEastAsia" w:eastAsiaTheme="majorEastAsia" w:hAnsiTheme="majorEastAsia" w:cs="___WRD_EMBED_SUB_47" w:hint="eastAsia"/>
                <w:color w:val="000000" w:themeColor="text1"/>
                <w:sz w:val="24"/>
              </w:rPr>
              <w:t>状。为验证假说，本项目采用</w:t>
            </w:r>
            <w:r>
              <w:rPr>
                <w:rFonts w:asciiTheme="majorEastAsia" w:eastAsiaTheme="majorEastAsia" w:hAnsiTheme="majorEastAsia" w:cs="宋体" w:hint="eastAsia"/>
                <w:color w:val="000000" w:themeColor="text1"/>
                <w:sz w:val="24"/>
              </w:rPr>
              <w:t>纵向</w:t>
            </w:r>
            <w:r>
              <w:rPr>
                <w:rFonts w:asciiTheme="majorEastAsia" w:eastAsiaTheme="majorEastAsia" w:hAnsiTheme="majorEastAsia" w:cs="___WRD_EMBED_SUB_47" w:hint="eastAsia"/>
                <w:color w:val="000000" w:themeColor="text1"/>
                <w:sz w:val="24"/>
              </w:rPr>
              <w:t>研究设计，以首发</w:t>
            </w:r>
            <w:r>
              <w:rPr>
                <w:rFonts w:asciiTheme="majorEastAsia" w:eastAsiaTheme="majorEastAsia" w:hAnsiTheme="majorEastAsia" w:cs="宋体" w:hint="eastAsia"/>
                <w:color w:val="000000" w:themeColor="text1"/>
                <w:sz w:val="24"/>
              </w:rPr>
              <w:t>未治疗</w:t>
            </w:r>
            <w:r>
              <w:rPr>
                <w:rFonts w:asciiTheme="majorEastAsia" w:eastAsiaTheme="majorEastAsia" w:hAnsiTheme="majorEastAsia" w:hint="eastAsia"/>
                <w:color w:val="000000" w:themeColor="text1"/>
                <w:sz w:val="24"/>
              </w:rPr>
              <w:t>AD</w:t>
            </w:r>
            <w:r>
              <w:rPr>
                <w:rFonts w:asciiTheme="majorEastAsia" w:eastAsiaTheme="majorEastAsia" w:hAnsiTheme="majorEastAsia" w:cs="宋体" w:hint="eastAsia"/>
                <w:color w:val="000000" w:themeColor="text1"/>
                <w:sz w:val="24"/>
              </w:rPr>
              <w:t>患</w:t>
            </w:r>
            <w:r>
              <w:rPr>
                <w:rFonts w:asciiTheme="majorEastAsia" w:eastAsiaTheme="majorEastAsia" w:hAnsiTheme="majorEastAsia" w:cs="___WRD_EMBED_SUB_47" w:hint="eastAsia"/>
                <w:color w:val="000000" w:themeColor="text1"/>
                <w:sz w:val="24"/>
              </w:rPr>
              <w:t>者为研究对</w:t>
            </w:r>
            <w:r>
              <w:rPr>
                <w:rFonts w:asciiTheme="majorEastAsia" w:eastAsiaTheme="majorEastAsia" w:hAnsiTheme="majorEastAsia" w:cs="宋体" w:hint="eastAsia"/>
                <w:color w:val="000000" w:themeColor="text1"/>
                <w:sz w:val="24"/>
              </w:rPr>
              <w:t>象</w:t>
            </w:r>
            <w:r>
              <w:rPr>
                <w:rFonts w:asciiTheme="majorEastAsia" w:eastAsiaTheme="majorEastAsia" w:hAnsiTheme="majorEastAsia" w:cs="___WRD_EMBED_SUB_47" w:hint="eastAsia"/>
                <w:color w:val="000000" w:themeColor="text1"/>
                <w:sz w:val="24"/>
              </w:rPr>
              <w:t>，通过系</w:t>
            </w:r>
            <w:r>
              <w:rPr>
                <w:rFonts w:asciiTheme="majorEastAsia" w:eastAsiaTheme="majorEastAsia" w:hAnsiTheme="majorEastAsia" w:cs="宋体" w:hint="eastAsia"/>
                <w:color w:val="000000" w:themeColor="text1"/>
                <w:sz w:val="24"/>
              </w:rPr>
              <w:t>统</w:t>
            </w:r>
            <w:r>
              <w:rPr>
                <w:rFonts w:asciiTheme="majorEastAsia" w:eastAsiaTheme="majorEastAsia" w:hAnsiTheme="majorEastAsia" w:cs="___WRD_EMBED_SUB_47" w:hint="eastAsia"/>
                <w:color w:val="000000" w:themeColor="text1"/>
                <w:sz w:val="24"/>
              </w:rPr>
              <w:t>采</w:t>
            </w:r>
            <w:r>
              <w:rPr>
                <w:rFonts w:asciiTheme="majorEastAsia" w:eastAsiaTheme="majorEastAsia" w:hAnsiTheme="majorEastAsia" w:cs="宋体" w:hint="eastAsia"/>
                <w:color w:val="000000" w:themeColor="text1"/>
                <w:sz w:val="24"/>
              </w:rPr>
              <w:t>集</w:t>
            </w:r>
            <w:r>
              <w:rPr>
                <w:rFonts w:asciiTheme="majorEastAsia" w:eastAsiaTheme="majorEastAsia" w:hAnsiTheme="majorEastAsia" w:cs="___WRD_EMBED_SUB_47" w:hint="eastAsia"/>
                <w:color w:val="000000" w:themeColor="text1"/>
                <w:sz w:val="24"/>
              </w:rPr>
              <w:t>基线、</w:t>
            </w:r>
            <w:r>
              <w:rPr>
                <w:rFonts w:asciiTheme="majorEastAsia" w:eastAsiaTheme="majorEastAsia" w:hAnsiTheme="majorEastAsia" w:cs="宋体" w:hint="eastAsia"/>
                <w:color w:val="000000" w:themeColor="text1"/>
                <w:sz w:val="24"/>
              </w:rPr>
              <w:t>干</w:t>
            </w:r>
            <w:r>
              <w:rPr>
                <w:rFonts w:asciiTheme="majorEastAsia" w:eastAsiaTheme="majorEastAsia" w:hAnsiTheme="majorEastAsia" w:cs="___WRD_EMBED_SUB_47" w:hint="eastAsia"/>
                <w:color w:val="000000" w:themeColor="text1"/>
                <w:sz w:val="24"/>
              </w:rPr>
              <w:t>预中及</w:t>
            </w:r>
            <w:r>
              <w:rPr>
                <w:rFonts w:asciiTheme="majorEastAsia" w:eastAsiaTheme="majorEastAsia" w:hAnsiTheme="majorEastAsia" w:cs="宋体" w:hint="eastAsia"/>
                <w:color w:val="000000" w:themeColor="text1"/>
                <w:sz w:val="24"/>
              </w:rPr>
              <w:t>干</w:t>
            </w:r>
            <w:r>
              <w:rPr>
                <w:rFonts w:asciiTheme="majorEastAsia" w:eastAsiaTheme="majorEastAsia" w:hAnsiTheme="majorEastAsia" w:cs="___WRD_EMBED_SUB_47" w:hint="eastAsia"/>
                <w:color w:val="000000" w:themeColor="text1"/>
                <w:sz w:val="24"/>
              </w:rPr>
              <w:t>预后的外</w:t>
            </w:r>
            <w:r>
              <w:rPr>
                <w:rFonts w:asciiTheme="majorEastAsia" w:eastAsiaTheme="majorEastAsia" w:hAnsiTheme="majorEastAsia" w:cs="宋体" w:hint="eastAsia"/>
                <w:color w:val="000000" w:themeColor="text1"/>
                <w:sz w:val="24"/>
              </w:rPr>
              <w:t>周血液样</w:t>
            </w:r>
            <w:r>
              <w:rPr>
                <w:rFonts w:asciiTheme="majorEastAsia" w:eastAsiaTheme="majorEastAsia" w:hAnsiTheme="majorEastAsia" w:cs="___WRD_EMBED_SUB_47" w:hint="eastAsia"/>
                <w:color w:val="000000" w:themeColor="text1"/>
                <w:sz w:val="24"/>
              </w:rPr>
              <w:t>本（</w:t>
            </w:r>
            <w:r>
              <w:rPr>
                <w:rFonts w:asciiTheme="majorEastAsia" w:eastAsiaTheme="majorEastAsia" w:hAnsiTheme="majorEastAsia" w:cs="宋体" w:hint="eastAsia"/>
                <w:color w:val="000000" w:themeColor="text1"/>
                <w:sz w:val="24"/>
              </w:rPr>
              <w:t>检</w:t>
            </w:r>
            <w:r>
              <w:rPr>
                <w:rFonts w:asciiTheme="majorEastAsia" w:eastAsiaTheme="majorEastAsia" w:hAnsiTheme="majorEastAsia" w:cs="___WRD_EMBED_SUB_47" w:hint="eastAsia"/>
                <w:color w:val="000000" w:themeColor="text1"/>
                <w:sz w:val="24"/>
              </w:rPr>
              <w:t>测应</w:t>
            </w:r>
            <w:r>
              <w:rPr>
                <w:rFonts w:asciiTheme="majorEastAsia" w:eastAsiaTheme="majorEastAsia" w:hAnsiTheme="majorEastAsia" w:cs="宋体" w:hint="eastAsia"/>
                <w:color w:val="000000" w:themeColor="text1"/>
                <w:sz w:val="24"/>
              </w:rPr>
              <w:t>激</w:t>
            </w:r>
            <w:r>
              <w:rPr>
                <w:rFonts w:asciiTheme="majorEastAsia" w:eastAsiaTheme="majorEastAsia" w:hAnsiTheme="majorEastAsia" w:hint="eastAsia"/>
                <w:color w:val="000000" w:themeColor="text1"/>
                <w:sz w:val="24"/>
              </w:rPr>
              <w:t>/</w:t>
            </w:r>
            <w:r>
              <w:rPr>
                <w:rFonts w:asciiTheme="majorEastAsia" w:eastAsiaTheme="majorEastAsia" w:hAnsiTheme="majorEastAsia" w:cs="宋体" w:hint="eastAsia"/>
                <w:color w:val="000000" w:themeColor="text1"/>
                <w:sz w:val="24"/>
              </w:rPr>
              <w:t>炎症</w:t>
            </w:r>
            <w:r>
              <w:rPr>
                <w:rFonts w:asciiTheme="majorEastAsia" w:eastAsiaTheme="majorEastAsia" w:hAnsiTheme="majorEastAsia" w:cs="___WRD_EMBED_SUB_47" w:hint="eastAsia"/>
                <w:color w:val="000000" w:themeColor="text1"/>
                <w:sz w:val="24"/>
              </w:rPr>
              <w:t>相关生物标</w:t>
            </w:r>
            <w:r>
              <w:rPr>
                <w:rFonts w:asciiTheme="majorEastAsia" w:eastAsiaTheme="majorEastAsia" w:hAnsiTheme="majorEastAsia" w:cs="宋体" w:hint="eastAsia"/>
                <w:color w:val="000000" w:themeColor="text1"/>
                <w:sz w:val="24"/>
              </w:rPr>
              <w:t>志</w:t>
            </w:r>
            <w:r>
              <w:rPr>
                <w:rFonts w:asciiTheme="majorEastAsia" w:eastAsiaTheme="majorEastAsia" w:hAnsiTheme="majorEastAsia" w:cs="___WRD_EMBED_SUB_47" w:hint="eastAsia"/>
                <w:color w:val="000000" w:themeColor="text1"/>
                <w:sz w:val="24"/>
              </w:rPr>
              <w:t>物），结合</w:t>
            </w:r>
            <w:r>
              <w:rPr>
                <w:rFonts w:asciiTheme="majorEastAsia" w:eastAsiaTheme="majorEastAsia" w:hAnsiTheme="majorEastAsia" w:cs="宋体" w:hint="eastAsia"/>
                <w:color w:val="000000" w:themeColor="text1"/>
                <w:sz w:val="24"/>
              </w:rPr>
              <w:t>脑</w:t>
            </w:r>
            <w:r>
              <w:rPr>
                <w:rFonts w:asciiTheme="majorEastAsia" w:eastAsiaTheme="majorEastAsia" w:hAnsiTheme="majorEastAsia" w:cs="___WRD_EMBED_SUB_47" w:hint="eastAsia"/>
                <w:color w:val="000000" w:themeColor="text1"/>
                <w:sz w:val="24"/>
              </w:rPr>
              <w:t>电</w:t>
            </w:r>
            <w:r>
              <w:rPr>
                <w:rFonts w:asciiTheme="majorEastAsia" w:eastAsiaTheme="majorEastAsia" w:hAnsiTheme="majorEastAsia" w:cs="宋体" w:hint="eastAsia"/>
                <w:color w:val="000000" w:themeColor="text1"/>
                <w:sz w:val="24"/>
              </w:rPr>
              <w:t>图检</w:t>
            </w:r>
            <w:r>
              <w:rPr>
                <w:rFonts w:asciiTheme="majorEastAsia" w:eastAsiaTheme="majorEastAsia" w:hAnsiTheme="majorEastAsia" w:cs="___WRD_EMBED_SUB_47" w:hint="eastAsia"/>
                <w:color w:val="000000" w:themeColor="text1"/>
                <w:sz w:val="24"/>
              </w:rPr>
              <w:t>查、临床</w:t>
            </w:r>
            <w:r>
              <w:rPr>
                <w:rFonts w:asciiTheme="majorEastAsia" w:eastAsiaTheme="majorEastAsia" w:hAnsiTheme="majorEastAsia" w:cs="宋体" w:hint="eastAsia"/>
                <w:color w:val="000000" w:themeColor="text1"/>
                <w:sz w:val="24"/>
              </w:rPr>
              <w:t>症</w:t>
            </w:r>
            <w:r>
              <w:rPr>
                <w:rFonts w:asciiTheme="majorEastAsia" w:eastAsiaTheme="majorEastAsia" w:hAnsiTheme="majorEastAsia" w:cs="___WRD_EMBED_SUB_47" w:hint="eastAsia"/>
                <w:color w:val="000000" w:themeColor="text1"/>
                <w:sz w:val="24"/>
              </w:rPr>
              <w:t>状</w:t>
            </w:r>
            <w:r>
              <w:rPr>
                <w:rFonts w:asciiTheme="majorEastAsia" w:eastAsiaTheme="majorEastAsia" w:hAnsiTheme="majorEastAsia" w:cs="宋体" w:hint="eastAsia"/>
                <w:color w:val="000000" w:themeColor="text1"/>
                <w:sz w:val="24"/>
              </w:rPr>
              <w:t>量</w:t>
            </w:r>
            <w:r>
              <w:rPr>
                <w:rFonts w:asciiTheme="majorEastAsia" w:eastAsiaTheme="majorEastAsia" w:hAnsiTheme="majorEastAsia" w:cs="___WRD_EMBED_SUB_47" w:hint="eastAsia"/>
                <w:color w:val="000000" w:themeColor="text1"/>
                <w:sz w:val="24"/>
              </w:rPr>
              <w:t>表及</w:t>
            </w:r>
            <w:r>
              <w:rPr>
                <w:rFonts w:asciiTheme="majorEastAsia" w:eastAsiaTheme="majorEastAsia" w:hAnsiTheme="majorEastAsia" w:cs="宋体" w:hint="eastAsia"/>
                <w:color w:val="000000" w:themeColor="text1"/>
                <w:sz w:val="24"/>
              </w:rPr>
              <w:t>心</w:t>
            </w:r>
            <w:r>
              <w:rPr>
                <w:rFonts w:asciiTheme="majorEastAsia" w:eastAsiaTheme="majorEastAsia" w:hAnsiTheme="majorEastAsia" w:cs="___WRD_EMBED_SUB_47" w:hint="eastAsia"/>
                <w:color w:val="000000" w:themeColor="text1"/>
                <w:sz w:val="24"/>
              </w:rPr>
              <w:t>理学</w:t>
            </w:r>
            <w:r>
              <w:rPr>
                <w:rFonts w:asciiTheme="majorEastAsia" w:eastAsiaTheme="majorEastAsia" w:hAnsiTheme="majorEastAsia" w:cs="宋体" w:hint="eastAsia"/>
                <w:color w:val="000000" w:themeColor="text1"/>
                <w:sz w:val="24"/>
              </w:rPr>
              <w:t>评估</w:t>
            </w:r>
            <w:r>
              <w:rPr>
                <w:rFonts w:asciiTheme="majorEastAsia" w:eastAsiaTheme="majorEastAsia" w:hAnsiTheme="majorEastAsia" w:cs="___WRD_EMBED_SUB_47" w:hint="eastAsia"/>
                <w:color w:val="000000" w:themeColor="text1"/>
                <w:sz w:val="24"/>
              </w:rPr>
              <w:t>进行</w:t>
            </w:r>
            <w:r>
              <w:rPr>
                <w:rFonts w:asciiTheme="majorEastAsia" w:eastAsiaTheme="majorEastAsia" w:hAnsiTheme="majorEastAsia" w:cs="宋体" w:hint="eastAsia"/>
                <w:color w:val="000000" w:themeColor="text1"/>
                <w:sz w:val="24"/>
              </w:rPr>
              <w:t>综</w:t>
            </w:r>
            <w:r>
              <w:rPr>
                <w:rFonts w:asciiTheme="majorEastAsia" w:eastAsiaTheme="majorEastAsia" w:hAnsiTheme="majorEastAsia" w:cs="___WRD_EMBED_SUB_47" w:hint="eastAsia"/>
                <w:color w:val="000000" w:themeColor="text1"/>
                <w:sz w:val="24"/>
              </w:rPr>
              <w:t>合研究，实现以下目标：</w:t>
            </w:r>
            <w:r>
              <w:rPr>
                <w:rFonts w:asciiTheme="majorEastAsia" w:eastAsiaTheme="majorEastAsia" w:hAnsiTheme="majorEastAsia" w:hint="eastAsia"/>
                <w:color w:val="000000" w:themeColor="text1"/>
                <w:sz w:val="24"/>
              </w:rPr>
              <w:t>对</w:t>
            </w:r>
            <w:r>
              <w:rPr>
                <w:rFonts w:asciiTheme="majorEastAsia" w:eastAsiaTheme="majorEastAsia" w:hAnsiTheme="majorEastAsia" w:cs="宋体" w:hint="eastAsia"/>
                <w:color w:val="000000" w:themeColor="text1"/>
                <w:sz w:val="24"/>
              </w:rPr>
              <w:t>比</w:t>
            </w:r>
            <w:r>
              <w:rPr>
                <w:rFonts w:asciiTheme="majorEastAsia" w:eastAsiaTheme="majorEastAsia" w:hAnsiTheme="majorEastAsia" w:cs="___WRD_EMBED_SUB_47" w:hint="eastAsia"/>
                <w:color w:val="000000" w:themeColor="text1"/>
                <w:sz w:val="24"/>
              </w:rPr>
              <w:t>基线期</w:t>
            </w:r>
            <w:r>
              <w:rPr>
                <w:rFonts w:asciiTheme="majorEastAsia" w:eastAsiaTheme="majorEastAsia" w:hAnsiTheme="majorEastAsia" w:hint="eastAsia"/>
                <w:color w:val="000000" w:themeColor="text1"/>
                <w:sz w:val="24"/>
              </w:rPr>
              <w:t>AD</w:t>
            </w:r>
            <w:r>
              <w:rPr>
                <w:rFonts w:asciiTheme="majorEastAsia" w:eastAsiaTheme="majorEastAsia" w:hAnsiTheme="majorEastAsia" w:cs="宋体" w:hint="eastAsia"/>
                <w:color w:val="000000" w:themeColor="text1"/>
                <w:sz w:val="24"/>
              </w:rPr>
              <w:t>患</w:t>
            </w:r>
            <w:r>
              <w:rPr>
                <w:rFonts w:asciiTheme="majorEastAsia" w:eastAsiaTheme="majorEastAsia" w:hAnsiTheme="majorEastAsia" w:cs="___WRD_EMBED_SUB_47" w:hint="eastAsia"/>
                <w:color w:val="000000" w:themeColor="text1"/>
                <w:sz w:val="24"/>
              </w:rPr>
              <w:t>者与健康对照的</w:t>
            </w:r>
            <w:r>
              <w:rPr>
                <w:rFonts w:asciiTheme="majorEastAsia" w:eastAsiaTheme="majorEastAsia" w:hAnsiTheme="majorEastAsia" w:cs="宋体" w:hint="eastAsia"/>
                <w:color w:val="000000" w:themeColor="text1"/>
                <w:sz w:val="24"/>
              </w:rPr>
              <w:t>血液</w:t>
            </w:r>
            <w:r>
              <w:rPr>
                <w:rFonts w:asciiTheme="majorEastAsia" w:eastAsiaTheme="majorEastAsia" w:hAnsiTheme="majorEastAsia" w:cs="___WRD_EMBED_SUB_47" w:hint="eastAsia"/>
                <w:color w:val="000000" w:themeColor="text1"/>
                <w:sz w:val="24"/>
              </w:rPr>
              <w:t>生物标</w:t>
            </w:r>
            <w:r>
              <w:rPr>
                <w:rFonts w:asciiTheme="majorEastAsia" w:eastAsiaTheme="majorEastAsia" w:hAnsiTheme="majorEastAsia" w:cs="宋体" w:hint="eastAsia"/>
                <w:color w:val="000000" w:themeColor="text1"/>
                <w:sz w:val="24"/>
              </w:rPr>
              <w:t>志</w:t>
            </w:r>
            <w:r>
              <w:rPr>
                <w:rFonts w:asciiTheme="majorEastAsia" w:eastAsiaTheme="majorEastAsia" w:hAnsiTheme="majorEastAsia" w:cs="___WRD_EMBED_SUB_47" w:hint="eastAsia"/>
                <w:color w:val="000000" w:themeColor="text1"/>
                <w:sz w:val="24"/>
              </w:rPr>
              <w:t>物</w:t>
            </w:r>
            <w:r>
              <w:rPr>
                <w:rFonts w:asciiTheme="majorEastAsia" w:eastAsiaTheme="majorEastAsia" w:hAnsiTheme="majorEastAsia" w:cs="宋体" w:hint="eastAsia"/>
                <w:color w:val="000000" w:themeColor="text1"/>
                <w:sz w:val="24"/>
              </w:rPr>
              <w:t>谱</w:t>
            </w:r>
            <w:r>
              <w:rPr>
                <w:rFonts w:asciiTheme="majorEastAsia" w:eastAsiaTheme="majorEastAsia" w:hAnsiTheme="majorEastAsia" w:cs="___WRD_EMBED_SUB_47" w:hint="eastAsia"/>
                <w:color w:val="000000" w:themeColor="text1"/>
                <w:sz w:val="24"/>
              </w:rPr>
              <w:t>特</w:t>
            </w:r>
            <w:r>
              <w:rPr>
                <w:rFonts w:asciiTheme="majorEastAsia" w:eastAsiaTheme="majorEastAsia" w:hAnsiTheme="majorEastAsia" w:cs="宋体" w:hint="eastAsia"/>
                <w:color w:val="000000" w:themeColor="text1"/>
                <w:sz w:val="24"/>
              </w:rPr>
              <w:t>征</w:t>
            </w:r>
            <w:r>
              <w:rPr>
                <w:rFonts w:asciiTheme="majorEastAsia" w:eastAsiaTheme="majorEastAsia" w:hAnsiTheme="majorEastAsia" w:cs="___WRD_EMBED_SUB_47" w:hint="eastAsia"/>
                <w:color w:val="000000" w:themeColor="text1"/>
                <w:sz w:val="24"/>
              </w:rPr>
              <w:t>及其与</w:t>
            </w:r>
            <w:r>
              <w:rPr>
                <w:rFonts w:asciiTheme="majorEastAsia" w:eastAsiaTheme="majorEastAsia" w:hAnsiTheme="majorEastAsia" w:cs="宋体" w:hint="eastAsia"/>
                <w:color w:val="000000" w:themeColor="text1"/>
                <w:sz w:val="24"/>
              </w:rPr>
              <w:t>脑</w:t>
            </w:r>
            <w:r>
              <w:rPr>
                <w:rFonts w:asciiTheme="majorEastAsia" w:eastAsiaTheme="majorEastAsia" w:hAnsiTheme="majorEastAsia" w:cs="___WRD_EMBED_SUB_47" w:hint="eastAsia"/>
                <w:color w:val="000000" w:themeColor="text1"/>
                <w:sz w:val="24"/>
              </w:rPr>
              <w:t>电</w:t>
            </w:r>
            <w:r>
              <w:rPr>
                <w:rFonts w:asciiTheme="majorEastAsia" w:eastAsiaTheme="majorEastAsia" w:hAnsiTheme="majorEastAsia" w:cs="宋体" w:hint="eastAsia"/>
                <w:color w:val="000000" w:themeColor="text1"/>
                <w:sz w:val="24"/>
              </w:rPr>
              <w:t>活</w:t>
            </w:r>
            <w:r>
              <w:rPr>
                <w:rFonts w:asciiTheme="majorEastAsia" w:eastAsiaTheme="majorEastAsia" w:hAnsiTheme="majorEastAsia" w:cs="___WRD_EMBED_SUB_47" w:hint="eastAsia"/>
                <w:color w:val="000000" w:themeColor="text1"/>
                <w:sz w:val="24"/>
              </w:rPr>
              <w:t>动、临床</w:t>
            </w:r>
            <w:r>
              <w:rPr>
                <w:rFonts w:asciiTheme="majorEastAsia" w:eastAsiaTheme="majorEastAsia" w:hAnsiTheme="majorEastAsia" w:cs="宋体" w:hint="eastAsia"/>
                <w:color w:val="000000" w:themeColor="text1"/>
                <w:sz w:val="24"/>
              </w:rPr>
              <w:t>症</w:t>
            </w:r>
            <w:r>
              <w:rPr>
                <w:rFonts w:asciiTheme="majorEastAsia" w:eastAsiaTheme="majorEastAsia" w:hAnsiTheme="majorEastAsia" w:cs="___WRD_EMBED_SUB_47" w:hint="eastAsia"/>
                <w:color w:val="000000" w:themeColor="text1"/>
                <w:sz w:val="24"/>
              </w:rPr>
              <w:t>状的关联，</w:t>
            </w:r>
            <w:r>
              <w:rPr>
                <w:rFonts w:asciiTheme="majorEastAsia" w:eastAsiaTheme="majorEastAsia" w:hAnsiTheme="majorEastAsia" w:cs="宋体" w:hint="eastAsia"/>
                <w:color w:val="000000" w:themeColor="text1"/>
                <w:sz w:val="24"/>
              </w:rPr>
              <w:t>阐</w:t>
            </w:r>
            <w:r>
              <w:rPr>
                <w:rFonts w:asciiTheme="majorEastAsia" w:eastAsiaTheme="majorEastAsia" w:hAnsiTheme="majorEastAsia" w:cs="___WRD_EMBED_SUB_47" w:hint="eastAsia"/>
                <w:color w:val="000000" w:themeColor="text1"/>
                <w:sz w:val="24"/>
              </w:rPr>
              <w:t>明</w:t>
            </w:r>
            <w:r>
              <w:rPr>
                <w:rFonts w:asciiTheme="majorEastAsia" w:eastAsiaTheme="majorEastAsia" w:hAnsiTheme="majorEastAsia" w:hint="eastAsia"/>
                <w:color w:val="000000" w:themeColor="text1"/>
                <w:sz w:val="24"/>
              </w:rPr>
              <w:t>AD的</w:t>
            </w:r>
            <w:r>
              <w:rPr>
                <w:rFonts w:asciiTheme="majorEastAsia" w:eastAsiaTheme="majorEastAsia" w:hAnsiTheme="majorEastAsia" w:cs="宋体" w:hint="eastAsia"/>
                <w:color w:val="000000" w:themeColor="text1"/>
                <w:sz w:val="24"/>
              </w:rPr>
              <w:t>神</w:t>
            </w:r>
            <w:r>
              <w:rPr>
                <w:rFonts w:asciiTheme="majorEastAsia" w:eastAsiaTheme="majorEastAsia" w:hAnsiTheme="majorEastAsia" w:cs="___WRD_EMBED_SUB_47" w:hint="eastAsia"/>
                <w:color w:val="000000" w:themeColor="text1"/>
                <w:sz w:val="24"/>
              </w:rPr>
              <w:t>经</w:t>
            </w:r>
            <w:r>
              <w:rPr>
                <w:rFonts w:asciiTheme="majorEastAsia" w:eastAsiaTheme="majorEastAsia" w:hAnsiTheme="majorEastAsia" w:hint="eastAsia"/>
                <w:color w:val="000000" w:themeColor="text1"/>
                <w:sz w:val="24"/>
              </w:rPr>
              <w:t>-内分</w:t>
            </w:r>
            <w:r>
              <w:rPr>
                <w:rFonts w:asciiTheme="majorEastAsia" w:eastAsiaTheme="majorEastAsia" w:hAnsiTheme="majorEastAsia" w:cs="宋体" w:hint="eastAsia"/>
                <w:color w:val="000000" w:themeColor="text1"/>
                <w:sz w:val="24"/>
              </w:rPr>
              <w:t>泌病</w:t>
            </w:r>
            <w:r>
              <w:rPr>
                <w:rFonts w:asciiTheme="majorEastAsia" w:eastAsiaTheme="majorEastAsia" w:hAnsiTheme="majorEastAsia" w:cs="___WRD_EMBED_SUB_47" w:hint="eastAsia"/>
                <w:color w:val="000000" w:themeColor="text1"/>
                <w:sz w:val="24"/>
              </w:rPr>
              <w:t>理</w:t>
            </w:r>
            <w:r>
              <w:rPr>
                <w:rFonts w:asciiTheme="majorEastAsia" w:eastAsiaTheme="majorEastAsia" w:hAnsiTheme="majorEastAsia" w:cs="宋体" w:hint="eastAsia"/>
                <w:color w:val="000000" w:themeColor="text1"/>
                <w:sz w:val="24"/>
              </w:rPr>
              <w:t>机制</w:t>
            </w:r>
            <w:r>
              <w:rPr>
                <w:rFonts w:asciiTheme="majorEastAsia" w:eastAsiaTheme="majorEastAsia" w:hAnsiTheme="majorEastAsia" w:cs="___WRD_EMBED_SUB_47" w:hint="eastAsia"/>
                <w:color w:val="000000" w:themeColor="text1"/>
                <w:sz w:val="24"/>
              </w:rPr>
              <w:t>；</w:t>
            </w:r>
            <w:r>
              <w:rPr>
                <w:rFonts w:asciiTheme="majorEastAsia" w:eastAsiaTheme="majorEastAsia" w:hAnsiTheme="majorEastAsia" w:hint="eastAsia"/>
                <w:color w:val="000000" w:themeColor="text1"/>
                <w:sz w:val="24"/>
              </w:rPr>
              <w:t>通过</w:t>
            </w:r>
            <w:r>
              <w:rPr>
                <w:rFonts w:asciiTheme="majorEastAsia" w:eastAsiaTheme="majorEastAsia" w:hAnsiTheme="majorEastAsia" w:cs="宋体" w:hint="eastAsia"/>
                <w:color w:val="000000" w:themeColor="text1"/>
                <w:sz w:val="24"/>
              </w:rPr>
              <w:t>双耳节拍干</w:t>
            </w:r>
            <w:r>
              <w:rPr>
                <w:rFonts w:asciiTheme="majorEastAsia" w:eastAsiaTheme="majorEastAsia" w:hAnsiTheme="majorEastAsia" w:cs="___WRD_EMBED_SUB_47" w:hint="eastAsia"/>
                <w:color w:val="000000" w:themeColor="text1"/>
                <w:sz w:val="24"/>
              </w:rPr>
              <w:t>预及</w:t>
            </w:r>
            <w:r>
              <w:rPr>
                <w:rFonts w:asciiTheme="majorEastAsia" w:eastAsiaTheme="majorEastAsia" w:hAnsiTheme="majorEastAsia" w:cs="宋体" w:hint="eastAsia"/>
                <w:color w:val="000000" w:themeColor="text1"/>
                <w:sz w:val="24"/>
              </w:rPr>
              <w:t>随访</w:t>
            </w:r>
            <w:r>
              <w:rPr>
                <w:rFonts w:asciiTheme="majorEastAsia" w:eastAsiaTheme="majorEastAsia" w:hAnsiTheme="majorEastAsia" w:cs="___WRD_EMBED_SUB_47" w:hint="eastAsia"/>
                <w:color w:val="000000" w:themeColor="text1"/>
                <w:sz w:val="24"/>
              </w:rPr>
              <w:t>，验证</w:t>
            </w:r>
            <w:r>
              <w:rPr>
                <w:rFonts w:asciiTheme="majorEastAsia" w:eastAsiaTheme="majorEastAsia" w:hAnsiTheme="majorEastAsia" w:cs="宋体" w:hint="eastAsia"/>
                <w:color w:val="000000" w:themeColor="text1"/>
                <w:sz w:val="24"/>
              </w:rPr>
              <w:t>音乐治疗疗效</w:t>
            </w:r>
            <w:r>
              <w:rPr>
                <w:rFonts w:asciiTheme="majorEastAsia" w:eastAsiaTheme="majorEastAsia" w:hAnsiTheme="majorEastAsia" w:cs="___WRD_EMBED_SUB_47" w:hint="eastAsia"/>
                <w:color w:val="000000" w:themeColor="text1"/>
                <w:sz w:val="24"/>
              </w:rPr>
              <w:t>与</w:t>
            </w:r>
            <w:r>
              <w:rPr>
                <w:rFonts w:asciiTheme="majorEastAsia" w:eastAsiaTheme="majorEastAsia" w:hAnsiTheme="majorEastAsia" w:cs="宋体" w:hint="eastAsia"/>
                <w:color w:val="000000" w:themeColor="text1"/>
                <w:sz w:val="24"/>
              </w:rPr>
              <w:t>神</w:t>
            </w:r>
            <w:r>
              <w:rPr>
                <w:rFonts w:asciiTheme="majorEastAsia" w:eastAsiaTheme="majorEastAsia" w:hAnsiTheme="majorEastAsia" w:cs="___WRD_EMBED_SUB_47" w:hint="eastAsia"/>
                <w:color w:val="000000" w:themeColor="text1"/>
                <w:sz w:val="24"/>
              </w:rPr>
              <w:t>经</w:t>
            </w:r>
            <w:r>
              <w:rPr>
                <w:rFonts w:asciiTheme="majorEastAsia" w:eastAsiaTheme="majorEastAsia" w:hAnsiTheme="majorEastAsia" w:hint="eastAsia"/>
                <w:color w:val="000000" w:themeColor="text1"/>
                <w:sz w:val="24"/>
              </w:rPr>
              <w:t>-内分</w:t>
            </w:r>
            <w:r>
              <w:rPr>
                <w:rFonts w:asciiTheme="majorEastAsia" w:eastAsiaTheme="majorEastAsia" w:hAnsiTheme="majorEastAsia" w:cs="宋体" w:hint="eastAsia"/>
                <w:color w:val="000000" w:themeColor="text1"/>
                <w:sz w:val="24"/>
              </w:rPr>
              <w:t>泌</w:t>
            </w:r>
            <w:r>
              <w:rPr>
                <w:rFonts w:asciiTheme="majorEastAsia" w:eastAsiaTheme="majorEastAsia" w:hAnsiTheme="majorEastAsia" w:hint="eastAsia"/>
                <w:color w:val="000000" w:themeColor="text1"/>
                <w:sz w:val="24"/>
              </w:rPr>
              <w:t>-</w:t>
            </w:r>
            <w:r>
              <w:rPr>
                <w:rFonts w:asciiTheme="majorEastAsia" w:eastAsiaTheme="majorEastAsia" w:hAnsiTheme="majorEastAsia" w:cs="宋体" w:hint="eastAsia"/>
                <w:color w:val="000000" w:themeColor="text1"/>
                <w:sz w:val="24"/>
              </w:rPr>
              <w:t>免疫网络功</w:t>
            </w:r>
            <w:r>
              <w:rPr>
                <w:rFonts w:asciiTheme="majorEastAsia" w:eastAsiaTheme="majorEastAsia" w:hAnsiTheme="majorEastAsia" w:cs="___WRD_EMBED_SUB_47" w:hint="eastAsia"/>
                <w:color w:val="000000" w:themeColor="text1"/>
                <w:sz w:val="24"/>
              </w:rPr>
              <w:t>能改</w:t>
            </w:r>
            <w:r>
              <w:rPr>
                <w:rFonts w:asciiTheme="majorEastAsia" w:eastAsiaTheme="majorEastAsia" w:hAnsiTheme="majorEastAsia" w:cs="宋体" w:hint="eastAsia"/>
                <w:color w:val="000000" w:themeColor="text1"/>
                <w:sz w:val="24"/>
              </w:rPr>
              <w:t>善</w:t>
            </w:r>
            <w:r>
              <w:rPr>
                <w:rFonts w:asciiTheme="majorEastAsia" w:eastAsiaTheme="majorEastAsia" w:hAnsiTheme="majorEastAsia" w:cs="___WRD_EMBED_SUB_47" w:hint="eastAsia"/>
                <w:color w:val="000000" w:themeColor="text1"/>
                <w:sz w:val="24"/>
              </w:rPr>
              <w:t>的关联；</w:t>
            </w:r>
            <w:r>
              <w:rPr>
                <w:rFonts w:asciiTheme="majorEastAsia" w:eastAsiaTheme="majorEastAsia" w:hAnsiTheme="majorEastAsia" w:hint="eastAsia"/>
                <w:color w:val="000000" w:themeColor="text1"/>
                <w:sz w:val="24"/>
              </w:rPr>
              <w:t>基</w:t>
            </w:r>
            <w:r>
              <w:rPr>
                <w:rFonts w:asciiTheme="majorEastAsia" w:eastAsiaTheme="majorEastAsia" w:hAnsiTheme="majorEastAsia" w:cs="宋体" w:hint="eastAsia"/>
                <w:color w:val="000000" w:themeColor="text1"/>
                <w:sz w:val="24"/>
              </w:rPr>
              <w:t>于</w:t>
            </w:r>
            <w:r>
              <w:rPr>
                <w:rFonts w:asciiTheme="majorEastAsia" w:eastAsiaTheme="majorEastAsia" w:hAnsiTheme="majorEastAsia" w:cs="___WRD_EMBED_SUB_47" w:hint="eastAsia"/>
                <w:color w:val="000000" w:themeColor="text1"/>
                <w:sz w:val="24"/>
              </w:rPr>
              <w:t>基线</w:t>
            </w:r>
            <w:r>
              <w:rPr>
                <w:rFonts w:asciiTheme="majorEastAsia" w:eastAsiaTheme="majorEastAsia" w:hAnsiTheme="majorEastAsia" w:cs="宋体" w:hint="eastAsia"/>
                <w:color w:val="000000" w:themeColor="text1"/>
                <w:sz w:val="24"/>
              </w:rPr>
              <w:t>血液</w:t>
            </w:r>
            <w:r>
              <w:rPr>
                <w:rFonts w:asciiTheme="majorEastAsia" w:eastAsiaTheme="majorEastAsia" w:hAnsiTheme="majorEastAsia" w:cs="___WRD_EMBED_SUB_47" w:hint="eastAsia"/>
                <w:color w:val="000000" w:themeColor="text1"/>
                <w:sz w:val="24"/>
              </w:rPr>
              <w:t>标</w:t>
            </w:r>
            <w:r>
              <w:rPr>
                <w:rFonts w:asciiTheme="majorEastAsia" w:eastAsiaTheme="majorEastAsia" w:hAnsiTheme="majorEastAsia" w:cs="宋体" w:hint="eastAsia"/>
                <w:color w:val="000000" w:themeColor="text1"/>
                <w:sz w:val="24"/>
              </w:rPr>
              <w:t>志</w:t>
            </w:r>
            <w:r>
              <w:rPr>
                <w:rFonts w:asciiTheme="majorEastAsia" w:eastAsiaTheme="majorEastAsia" w:hAnsiTheme="majorEastAsia" w:cs="___WRD_EMBED_SUB_47" w:hint="eastAsia"/>
                <w:color w:val="000000" w:themeColor="text1"/>
                <w:sz w:val="24"/>
              </w:rPr>
              <w:t>物与</w:t>
            </w:r>
            <w:r>
              <w:rPr>
                <w:rFonts w:asciiTheme="majorEastAsia" w:eastAsiaTheme="majorEastAsia" w:hAnsiTheme="majorEastAsia" w:cs="宋体" w:hint="eastAsia"/>
                <w:color w:val="000000" w:themeColor="text1"/>
                <w:sz w:val="24"/>
              </w:rPr>
              <w:t>脑</w:t>
            </w:r>
            <w:r>
              <w:rPr>
                <w:rFonts w:asciiTheme="majorEastAsia" w:eastAsiaTheme="majorEastAsia" w:hAnsiTheme="majorEastAsia" w:cs="___WRD_EMBED_SUB_47" w:hint="eastAsia"/>
                <w:color w:val="000000" w:themeColor="text1"/>
                <w:sz w:val="24"/>
              </w:rPr>
              <w:t>电</w:t>
            </w:r>
            <w:r>
              <w:rPr>
                <w:rFonts w:asciiTheme="majorEastAsia" w:eastAsiaTheme="majorEastAsia" w:hAnsiTheme="majorEastAsia" w:cs="宋体" w:hint="eastAsia"/>
                <w:color w:val="000000" w:themeColor="text1"/>
                <w:sz w:val="24"/>
              </w:rPr>
              <w:t>图指</w:t>
            </w:r>
            <w:r>
              <w:rPr>
                <w:rFonts w:asciiTheme="majorEastAsia" w:eastAsiaTheme="majorEastAsia" w:hAnsiTheme="majorEastAsia" w:cs="___WRD_EMBED_SUB_47" w:hint="eastAsia"/>
                <w:color w:val="000000" w:themeColor="text1"/>
                <w:sz w:val="24"/>
              </w:rPr>
              <w:t>标</w:t>
            </w:r>
            <w:r>
              <w:rPr>
                <w:rFonts w:asciiTheme="majorEastAsia" w:eastAsiaTheme="majorEastAsia" w:hAnsiTheme="majorEastAsia" w:cs="宋体" w:hint="eastAsia"/>
                <w:color w:val="000000" w:themeColor="text1"/>
                <w:sz w:val="24"/>
              </w:rPr>
              <w:t>构建音乐治疗</w:t>
            </w:r>
            <w:r>
              <w:rPr>
                <w:rFonts w:asciiTheme="majorEastAsia" w:eastAsiaTheme="majorEastAsia" w:hAnsiTheme="majorEastAsia" w:cs="___WRD_EMBED_SUB_47" w:hint="eastAsia"/>
                <w:color w:val="000000" w:themeColor="text1"/>
                <w:sz w:val="24"/>
              </w:rPr>
              <w:t>对</w:t>
            </w:r>
            <w:r>
              <w:rPr>
                <w:rFonts w:asciiTheme="majorEastAsia" w:eastAsiaTheme="majorEastAsia" w:hAnsiTheme="majorEastAsia" w:hint="eastAsia"/>
                <w:color w:val="000000" w:themeColor="text1"/>
                <w:sz w:val="24"/>
              </w:rPr>
              <w:t>AD的</w:t>
            </w:r>
            <w:r>
              <w:rPr>
                <w:rFonts w:asciiTheme="majorEastAsia" w:eastAsiaTheme="majorEastAsia" w:hAnsiTheme="majorEastAsia" w:cs="宋体" w:hint="eastAsia"/>
                <w:color w:val="000000" w:themeColor="text1"/>
                <w:sz w:val="24"/>
              </w:rPr>
              <w:t>疗效</w:t>
            </w:r>
            <w:r>
              <w:rPr>
                <w:rFonts w:asciiTheme="majorEastAsia" w:eastAsiaTheme="majorEastAsia" w:hAnsiTheme="majorEastAsia" w:cs="___WRD_EMBED_SUB_47" w:hint="eastAsia"/>
                <w:color w:val="000000" w:themeColor="text1"/>
                <w:sz w:val="24"/>
              </w:rPr>
              <w:t>预测</w:t>
            </w:r>
            <w:r>
              <w:rPr>
                <w:rFonts w:asciiTheme="majorEastAsia" w:eastAsiaTheme="majorEastAsia" w:hAnsiTheme="majorEastAsia" w:cs="宋体" w:hint="eastAsia"/>
                <w:color w:val="000000" w:themeColor="text1"/>
                <w:sz w:val="24"/>
              </w:rPr>
              <w:t>模</w:t>
            </w:r>
            <w:r>
              <w:rPr>
                <w:rFonts w:asciiTheme="majorEastAsia" w:eastAsiaTheme="majorEastAsia" w:hAnsiTheme="majorEastAsia" w:cs="___WRD_EMBED_SUB_47" w:hint="eastAsia"/>
                <w:color w:val="000000" w:themeColor="text1"/>
                <w:sz w:val="24"/>
              </w:rPr>
              <w:t>型。</w:t>
            </w:r>
            <w:r>
              <w:rPr>
                <w:rFonts w:asciiTheme="majorEastAsia" w:eastAsiaTheme="majorEastAsia" w:hAnsiTheme="majorEastAsia" w:hint="eastAsia"/>
                <w:color w:val="000000" w:themeColor="text1"/>
                <w:sz w:val="24"/>
              </w:rPr>
              <w:t>研究结果将为AD的</w:t>
            </w:r>
            <w:r>
              <w:rPr>
                <w:rFonts w:asciiTheme="majorEastAsia" w:eastAsiaTheme="majorEastAsia" w:hAnsiTheme="majorEastAsia" w:cs="宋体" w:hint="eastAsia"/>
                <w:color w:val="000000" w:themeColor="text1"/>
                <w:sz w:val="24"/>
              </w:rPr>
              <w:t>精</w:t>
            </w:r>
            <w:r>
              <w:rPr>
                <w:rFonts w:asciiTheme="majorEastAsia" w:eastAsiaTheme="majorEastAsia" w:hAnsiTheme="majorEastAsia" w:cs="___WRD_EMBED_SUB_47" w:hint="eastAsia"/>
                <w:color w:val="000000" w:themeColor="text1"/>
                <w:sz w:val="24"/>
              </w:rPr>
              <w:t>准</w:t>
            </w:r>
            <w:r>
              <w:rPr>
                <w:rFonts w:asciiTheme="majorEastAsia" w:eastAsiaTheme="majorEastAsia" w:hAnsiTheme="majorEastAsia" w:cs="宋体" w:hint="eastAsia"/>
                <w:color w:val="000000" w:themeColor="text1"/>
                <w:sz w:val="24"/>
              </w:rPr>
              <w:t>干</w:t>
            </w:r>
            <w:r>
              <w:rPr>
                <w:rFonts w:asciiTheme="majorEastAsia" w:eastAsiaTheme="majorEastAsia" w:hAnsiTheme="majorEastAsia" w:cs="___WRD_EMBED_SUB_47" w:hint="eastAsia"/>
                <w:color w:val="000000" w:themeColor="text1"/>
                <w:sz w:val="24"/>
              </w:rPr>
              <w:t>预提供科学</w:t>
            </w:r>
            <w:r>
              <w:rPr>
                <w:rFonts w:asciiTheme="majorEastAsia" w:eastAsiaTheme="majorEastAsia" w:hAnsiTheme="majorEastAsia" w:cs="宋体" w:hint="eastAsia"/>
                <w:color w:val="000000" w:themeColor="text1"/>
                <w:sz w:val="24"/>
              </w:rPr>
              <w:t>依据</w:t>
            </w:r>
            <w:r>
              <w:rPr>
                <w:rFonts w:asciiTheme="majorEastAsia" w:eastAsiaTheme="majorEastAsia" w:hAnsiTheme="majorEastAsia" w:cs="___WRD_EMBED_SUB_47" w:hint="eastAsia"/>
                <w:color w:val="000000" w:themeColor="text1"/>
                <w:sz w:val="24"/>
              </w:rPr>
              <w:t>。</w:t>
            </w:r>
          </w:p>
          <w:p w14:paraId="3E0DB4D7" w14:textId="77777777" w:rsidR="00F3376F" w:rsidRDefault="00F3376F">
            <w:pPr>
              <w:tabs>
                <w:tab w:val="left" w:pos="480"/>
                <w:tab w:val="left" w:pos="1560"/>
              </w:tabs>
              <w:spacing w:line="320" w:lineRule="exact"/>
              <w:ind w:leftChars="27" w:left="84" w:right="57" w:firstLine="480"/>
              <w:rPr>
                <w:rFonts w:asciiTheme="majorEastAsia" w:eastAsiaTheme="majorEastAsia" w:hAnsiTheme="majorEastAsia" w:cs="___WRD_EMBED_SUB_47" w:hint="eastAsia"/>
                <w:color w:val="000000" w:themeColor="text1"/>
                <w:sz w:val="24"/>
              </w:rPr>
            </w:pPr>
          </w:p>
          <w:p w14:paraId="4E5D8F58" w14:textId="77777777" w:rsidR="00F3376F" w:rsidRDefault="00000000">
            <w:pPr>
              <w:tabs>
                <w:tab w:val="left" w:pos="480"/>
                <w:tab w:val="left" w:pos="1560"/>
              </w:tabs>
              <w:spacing w:line="320" w:lineRule="exact"/>
              <w:ind w:right="57"/>
              <w:rPr>
                <w:rFonts w:ascii="Calibri" w:eastAsia="宋体" w:hAnsi="Calibri" w:cs="Calibri"/>
                <w:spacing w:val="0"/>
                <w:sz w:val="20"/>
                <w:szCs w:val="21"/>
              </w:rPr>
            </w:pPr>
            <w:r>
              <w:rPr>
                <w:rFonts w:ascii="Calibri" w:eastAsia="宋体" w:hAnsi="Calibri" w:cs="Calibri" w:hint="eastAsia"/>
                <w:spacing w:val="0"/>
                <w:sz w:val="20"/>
                <w:szCs w:val="21"/>
              </w:rPr>
              <w:t>参考文献</w:t>
            </w:r>
          </w:p>
          <w:p w14:paraId="7E4CE0AF"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fldChar w:fldCharType="begin"/>
            </w:r>
            <w:r>
              <w:rPr>
                <w:rFonts w:ascii="微软雅黑" w:eastAsia="微软雅黑" w:hAnsi="微软雅黑"/>
                <w:sz w:val="16"/>
                <w:szCs w:val="18"/>
              </w:rPr>
              <w:instrText xml:space="preserve"> ADDIN EN.REFLIST </w:instrText>
            </w:r>
            <w:r>
              <w:rPr>
                <w:rFonts w:ascii="微软雅黑" w:eastAsia="微软雅黑" w:hAnsi="微软雅黑"/>
                <w:sz w:val="16"/>
                <w:szCs w:val="18"/>
              </w:rPr>
              <w:fldChar w:fldCharType="separate"/>
            </w:r>
            <w:r>
              <w:rPr>
                <w:rFonts w:ascii="微软雅黑" w:eastAsia="微软雅黑" w:hAnsi="微软雅黑"/>
                <w:sz w:val="16"/>
                <w:szCs w:val="18"/>
              </w:rPr>
              <w:t xml:space="preserve">[1] Y. Huang, Y. Wang, H. Wang, Z. Liu, X. Yu, J. Yan, Y. Yu, C. Kou, X. Xu, J. Lu, Z. Wang, S. He, Y. Xu, Y. He, T. Li, W. Guo, </w:t>
            </w:r>
            <w:r>
              <w:rPr>
                <w:rFonts w:ascii="微软雅黑" w:eastAsia="微软雅黑" w:hAnsi="微软雅黑"/>
                <w:sz w:val="16"/>
                <w:szCs w:val="18"/>
              </w:rPr>
              <w:lastRenderedPageBreak/>
              <w:t>H. Tian, G. Xu, X. Xu, Y. Ma, L. Wang, L. Wang, Y. Yan, B. Wang, S. Xiao, L. Zhou, L. Li, L. Tan, T. Zhang, C. Ma, Q. Li, H. Ding, H. Geng, F. Jia, J. Shi, S. Wang, N. Zhang, X. Du, X. Du, Y. Wu, Prevalence of mental disorders in China: a cross-sectional epidemiological study, Lancet Psychiatry 6 (2019) 211-224.</w:t>
            </w:r>
          </w:p>
          <w:p w14:paraId="66549820"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[2] Global, regional, and national burden of 12 mental disorders in 204 countries and territories, 1990-2019: a systematic analysis for the Global Burden of Disease Study 2019, Lancet Psychiatry 9 (2022) 137-150.</w:t>
            </w:r>
          </w:p>
          <w:p w14:paraId="565CFBE2"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[3] H. Wei, A. Beuckelaer, R. Zhou, EEG correlates of neutral working memory training induce attentional control improvements in test anxiety, Biol Psychol 174 (2022) 108407.</w:t>
            </w:r>
          </w:p>
          <w:p w14:paraId="4837FB65"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[4] L. Xia, L. Mo, J. Wang, W. Zhang, D. Zhang, Trait Anxiety Attenuates Response Inhibition: Evidence From an ERP Study Using the Go/NoGo Task, Front Behav Neurosci 14 (2020) 28.</w:t>
            </w:r>
          </w:p>
          <w:p w14:paraId="26B439EB"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[5] A. Leue, C.C. Rodilla, A. Beauducel, Worry-inducing stimuli in an aversive Go/NoGo task enhance reactive control in individuals with lower trait-anxiety, Biol Psychol 125 (2017) 1-11.</w:t>
            </w:r>
          </w:p>
          <w:p w14:paraId="6B1EB93F"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[6] 秦. 罗跃嘉, 朱英杰, 等. 焦虑的脑科学研究与临床应用进展. 科学通报, 2023, 68: 4793–4806, Q.S.Z. Luo Y J, Zhu Y J, et al. Advances in anxiety research: Neurocognitive mechanisms and clinical applications (in Chinese). Chin Sci Bull, 2023, 68:, d.T.-.-. 4793–4806.</w:t>
            </w:r>
          </w:p>
          <w:p w14:paraId="14B58DAA"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[7] S. Torrisi, G.M. Alvarez, A.X. Gorka, B. Fuchs, M. Geraci, C. Grillon, M. Ernst, Resting-state connectivity of the bed nucleus of the stria terminalis and the central nucleus of the amygdala in clinical anxiety, J Psychiatry Neurosci 44 (2019) 313-323.</w:t>
            </w:r>
          </w:p>
          <w:p w14:paraId="14087C44"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[8] V. Baur, J. Hänggi, N. Langer, L. Jäncke, Resting-state functional and structural connectivity within an insula-amygdala route specifically index state and trait anxiety, Biol Psychiatry 73 (2013) 85-92.</w:t>
            </w:r>
          </w:p>
          <w:p w14:paraId="2493F773"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[9] L.R. Demenescu, R. Kortekaas, H.R. Cremers, R.J. Renken, M.J. van Tol, N.J. van der Wee, D.J. Veltman, J.A. den Boer, K. Roelofs, A. Aleman, Amygdala activation and its functional connectivity during perception of emotional faces in social phobia and panic disorder, J Psychiatr Res 47 (2013) 1024-1031.</w:t>
            </w:r>
          </w:p>
          <w:p w14:paraId="5B88B9D6"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[10] H. Xiong, R.J. Guo, H.W. Shi, Altered Default Mode Network and Salience Network Functional Connectivity in Patients with Generalized Anxiety Disorders: An ICA-Based Resting-State fMRI Study, Evid Based Complement Alternat Med 2020 (2020) 4048916.</w:t>
            </w:r>
          </w:p>
          <w:p w14:paraId="274E3663"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[11] Y. Badr, F. Al-Shargie, U. Tariq, F. Babiloni, F. Al-Mughairbi, H. Al-Nashash, Mental Stress Detection and Mitigation using Machine Learning and Binaural Beat Stimulation, Annu Int Conf IEEE Eng Med Biol Soc 2023 (2023) 1-5.</w:t>
            </w:r>
          </w:p>
          <w:p w14:paraId="7E89402A"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[12] R.L.S. Sharpe, M. Mahmud, M.S. Kaiser, J. Chen, Gamma entrainment frequency affects mood, memory and cognition: an exploratory pilot study, Brain Inform 7 (2020) 17.</w:t>
            </w:r>
          </w:p>
          <w:p w14:paraId="726F810B"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[13] S. Basu, B. Banerjee, Potential of binaural beats intervention for improving memory and attention: insights from meta-analysis and systematic review, Psychol Res 87 (2023) 951-963.</w:t>
            </w:r>
          </w:p>
          <w:p w14:paraId="3AB67184"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[14] C. Beauchene, N. Abaid, R. Moran, R.A. Diana, A. Leonessa, The effect of binaural beats on verbal working memory and cortical connectivity, J Neural Eng 14 (2017) 026014.</w:t>
            </w:r>
          </w:p>
          <w:p w14:paraId="042DABCD"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[15] R.M. Ingendoh, E.S. Posny, A. Heine, Binaural beats to entrain the brain? A systematic review of the effects of binaural beat stimulation on brain oscillatory activity, and the implications for psychological research and intervention, PLoS One 18 (2023) e0286023.</w:t>
            </w:r>
          </w:p>
          <w:p w14:paraId="67247897"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[16] F. Al-Shargie, Y. Badr, U. Tariq, F. Babiloni, F. Al-Mughairbi, H. Al-Nashash, Classification of Mental Stress Levels using EEG Connectivity and Convolutional Neural Networks, Annu Int Conf IEEE Eng Med Biol Soc 2023 (2023) 1-5.</w:t>
            </w:r>
          </w:p>
          <w:p w14:paraId="7D331DA1"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[17] M. Derner, L. Chaieb, G. Dehnen, T.P. Reber, V. Borger, R. Surges, B.P. Staresina, F. Mormann, J. Fell, Auditory Beat Stimulation Modulates Memory-Related Single-Neuron Activity in the Human Medial Temporal Lobe, Brain Sci 11 (2021).</w:t>
            </w:r>
          </w:p>
          <w:p w14:paraId="2D04B575"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[18] L. Lazzouni, B. Ross, P. Voss, F. Lepore, Neuromagnetic auditory steady-state responses to amplitude modulated sounds following dichotic or monaural presentation, Clin Neurophysiol 121 (2010) 200-207.</w:t>
            </w:r>
          </w:p>
          <w:p w14:paraId="28B208AC"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[19] A. Bavafa, A. Foroughi, N. Jaberghaderi, H. Khazaei, Investigating the Efficacy of Theta Binaural Beat on the Absolute Power of Theta Activity in Primary Insomniacs, Basic Clin Neurosci 14 (2023) 331-340.</w:t>
            </w:r>
          </w:p>
          <w:p w14:paraId="510366AE"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lastRenderedPageBreak/>
              <w:t>[20] L.K. Cepeda-Zapata, C.E. Corona-González, L.M. Alonso-Valerdi, D.I. Ibarra-Zarate, Binaural Beat Effects on Attention: A Study Based on the Oddball Paradigm, Brain Topogr 36 (2023) 671-685.</w:t>
            </w:r>
          </w:p>
          <w:p w14:paraId="0A8703E5"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[21] L.M. Alonso-Valerdi, D.I. Ibarra-Zárate, A.S. Torres-Torres, D.M. Zolezzi, N.E. Naal-Ruiz, J. Argüello-García, Comparative analysis of acoustic therapies for tinnitus treatment based on auditory event-related potentials, Front Neurosci 17 (2023) 1059096.</w:t>
            </w:r>
          </w:p>
          <w:p w14:paraId="78AD2422"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[22] C.E. Corona-González, L.M. Alonso-Valerdi, D.I. Ibarra-Zarate, Personalized Theta and Beta Binaural Beats for Brain Entrainment: An Electroencephalographic Analysis, Front Psychol 12 (2021) 764068.</w:t>
            </w:r>
          </w:p>
          <w:p w14:paraId="2550122E"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[23] H.D. Orozco Perez, G. Dumas, A. Lehmann, Binaural Beats through the Auditory Pathway: From Brainstem to Connectivity Patterns, eNeuro 7 (2020).</w:t>
            </w:r>
          </w:p>
          <w:p w14:paraId="0BD642DC"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[24] X. Wang, H. Lu, Y. He, K. Sun, T. Feng, X. Zhu, Listening to 15 Hz Binaural Beats Enhances the Connectivity of Functional Brain Networks in the Mental Fatigue State-An EEG Study, Brain Sci 12 (2022).</w:t>
            </w:r>
          </w:p>
          <w:p w14:paraId="35CFA4B9" w14:textId="77777777" w:rsidR="00F3376F" w:rsidRDefault="00000000">
            <w:pPr>
              <w:pStyle w:val="EndNoteBibliography"/>
              <w:rPr>
                <w:rFonts w:ascii="微软雅黑" w:eastAsia="微软雅黑" w:hAnsi="微软雅黑" w:hint="eastAsia"/>
                <w:sz w:val="16"/>
                <w:szCs w:val="18"/>
              </w:rPr>
            </w:pPr>
            <w:r>
              <w:rPr>
                <w:rFonts w:ascii="微软雅黑" w:eastAsia="微软雅黑" w:hAnsi="微软雅黑"/>
                <w:sz w:val="16"/>
                <w:szCs w:val="18"/>
              </w:rPr>
              <w:t>[25] M. Garcia-Argibay, M.A. Santed, J.M. Reales, Efficacy of binaural auditory beats in cognition, anxiety, and pain perception: a meta-analysis, Psychol Res 83 (2019) 357-372.</w:t>
            </w:r>
          </w:p>
          <w:p w14:paraId="74562CF3" w14:textId="77777777" w:rsidR="00F3376F" w:rsidRDefault="00000000">
            <w:pPr>
              <w:tabs>
                <w:tab w:val="left" w:pos="480"/>
                <w:tab w:val="left" w:pos="1560"/>
              </w:tabs>
              <w:spacing w:line="320" w:lineRule="exact"/>
              <w:ind w:leftChars="27" w:left="84" w:right="57" w:firstLine="480"/>
              <w:rPr>
                <w:rFonts w:ascii="方正仿宋_GBK" w:eastAsia="方正仿宋_GBK"/>
                <w:color w:val="000000" w:themeColor="text1"/>
                <w:sz w:val="24"/>
              </w:rPr>
            </w:pPr>
            <w:r>
              <w:rPr>
                <w:rFonts w:ascii="微软雅黑" w:eastAsia="微软雅黑" w:hAnsi="微软雅黑"/>
                <w:sz w:val="24"/>
                <w:szCs w:val="21"/>
              </w:rPr>
              <w:fldChar w:fldCharType="end"/>
            </w:r>
          </w:p>
          <w:p w14:paraId="0FFE8370" w14:textId="77777777" w:rsidR="00F3376F" w:rsidRDefault="00F3376F">
            <w:pPr>
              <w:tabs>
                <w:tab w:val="left" w:pos="480"/>
                <w:tab w:val="left" w:pos="1560"/>
              </w:tabs>
              <w:spacing w:line="320" w:lineRule="exact"/>
              <w:ind w:leftChars="27" w:left="84" w:right="57" w:firstLine="480"/>
              <w:rPr>
                <w:rFonts w:ascii="方正仿宋_GBK" w:eastAsia="方正仿宋_GBK"/>
                <w:color w:val="000000" w:themeColor="text1"/>
                <w:sz w:val="24"/>
              </w:rPr>
            </w:pPr>
          </w:p>
          <w:p w14:paraId="62387C6C" w14:textId="77777777" w:rsidR="00F3376F" w:rsidRDefault="00F3376F">
            <w:pPr>
              <w:tabs>
                <w:tab w:val="left" w:pos="480"/>
                <w:tab w:val="left" w:pos="1560"/>
              </w:tabs>
              <w:spacing w:line="320" w:lineRule="exact"/>
              <w:ind w:leftChars="27" w:left="84" w:right="57" w:firstLine="480"/>
              <w:rPr>
                <w:rFonts w:ascii="方正仿宋_GBK" w:eastAsia="方正仿宋_GBK"/>
                <w:color w:val="000000" w:themeColor="text1"/>
                <w:sz w:val="24"/>
              </w:rPr>
            </w:pPr>
          </w:p>
          <w:p w14:paraId="6BFDFA27" w14:textId="77777777" w:rsidR="00F3376F" w:rsidRDefault="00F3376F">
            <w:pPr>
              <w:tabs>
                <w:tab w:val="left" w:pos="480"/>
                <w:tab w:val="left" w:pos="1560"/>
              </w:tabs>
              <w:spacing w:line="320" w:lineRule="exact"/>
              <w:ind w:leftChars="27" w:left="84" w:right="57" w:firstLine="480"/>
              <w:rPr>
                <w:rFonts w:ascii="方正仿宋_GBK" w:eastAsia="方正仿宋_GBK"/>
                <w:color w:val="000000" w:themeColor="text1"/>
                <w:sz w:val="24"/>
              </w:rPr>
            </w:pPr>
          </w:p>
          <w:p w14:paraId="60E65F09" w14:textId="77777777" w:rsidR="00F3376F" w:rsidRDefault="00F3376F">
            <w:pPr>
              <w:tabs>
                <w:tab w:val="left" w:pos="480"/>
                <w:tab w:val="left" w:pos="1560"/>
              </w:tabs>
              <w:spacing w:line="320" w:lineRule="exact"/>
              <w:ind w:leftChars="27" w:left="84" w:right="57" w:firstLine="480"/>
              <w:rPr>
                <w:rFonts w:ascii="方正仿宋_GBK" w:eastAsia="方正仿宋_GBK"/>
                <w:color w:val="000000" w:themeColor="text1"/>
                <w:sz w:val="24"/>
              </w:rPr>
            </w:pPr>
          </w:p>
          <w:p w14:paraId="5AD5AAEE" w14:textId="77777777" w:rsidR="00F3376F" w:rsidRDefault="00F3376F">
            <w:pPr>
              <w:tabs>
                <w:tab w:val="left" w:pos="480"/>
                <w:tab w:val="left" w:pos="1560"/>
              </w:tabs>
              <w:spacing w:line="320" w:lineRule="exact"/>
              <w:ind w:leftChars="27" w:left="84" w:right="57" w:firstLine="480"/>
              <w:rPr>
                <w:rFonts w:ascii="方正仿宋_GBK" w:eastAsia="方正仿宋_GBK"/>
                <w:color w:val="000000" w:themeColor="text1"/>
                <w:sz w:val="24"/>
              </w:rPr>
            </w:pPr>
          </w:p>
          <w:p w14:paraId="5B9C02C3" w14:textId="77777777" w:rsidR="00F3376F" w:rsidRDefault="00F3376F">
            <w:pPr>
              <w:tabs>
                <w:tab w:val="left" w:pos="480"/>
                <w:tab w:val="left" w:pos="1560"/>
              </w:tabs>
              <w:spacing w:line="320" w:lineRule="exact"/>
              <w:ind w:leftChars="27" w:left="84" w:right="57" w:firstLine="480"/>
              <w:rPr>
                <w:rFonts w:ascii="方正仿宋_GBK" w:eastAsia="方正仿宋_GBK"/>
                <w:color w:val="000000" w:themeColor="text1"/>
                <w:sz w:val="24"/>
              </w:rPr>
            </w:pPr>
          </w:p>
          <w:p w14:paraId="1663E675" w14:textId="77777777" w:rsidR="00F3376F" w:rsidRDefault="00F3376F">
            <w:pPr>
              <w:tabs>
                <w:tab w:val="left" w:pos="480"/>
                <w:tab w:val="left" w:pos="1560"/>
              </w:tabs>
              <w:spacing w:line="320" w:lineRule="exact"/>
              <w:ind w:leftChars="27" w:left="84" w:right="57" w:firstLine="480"/>
              <w:rPr>
                <w:rFonts w:ascii="方正仿宋_GBK" w:eastAsia="方正仿宋_GBK"/>
                <w:color w:val="000000" w:themeColor="text1"/>
                <w:sz w:val="24"/>
              </w:rPr>
            </w:pPr>
          </w:p>
          <w:p w14:paraId="54E5367D" w14:textId="77777777" w:rsidR="00F3376F" w:rsidRDefault="00F3376F">
            <w:pPr>
              <w:tabs>
                <w:tab w:val="left" w:pos="480"/>
                <w:tab w:val="left" w:pos="1560"/>
              </w:tabs>
              <w:spacing w:line="320" w:lineRule="exact"/>
              <w:ind w:leftChars="27" w:left="84" w:right="57" w:firstLine="480"/>
              <w:rPr>
                <w:rFonts w:ascii="方正仿宋_GBK" w:eastAsia="方正仿宋_GBK"/>
                <w:color w:val="000000" w:themeColor="text1"/>
                <w:sz w:val="24"/>
              </w:rPr>
            </w:pPr>
          </w:p>
          <w:p w14:paraId="00A29457" w14:textId="77777777" w:rsidR="00F3376F" w:rsidRDefault="00F3376F">
            <w:pPr>
              <w:tabs>
                <w:tab w:val="left" w:pos="480"/>
                <w:tab w:val="left" w:pos="1560"/>
              </w:tabs>
              <w:spacing w:line="320" w:lineRule="exact"/>
              <w:ind w:leftChars="27" w:left="84" w:right="57" w:firstLine="480"/>
              <w:rPr>
                <w:rFonts w:ascii="方正仿宋_GBK" w:eastAsia="方正仿宋_GBK"/>
                <w:color w:val="000000" w:themeColor="text1"/>
                <w:sz w:val="24"/>
              </w:rPr>
            </w:pPr>
          </w:p>
          <w:p w14:paraId="18324C8C" w14:textId="77777777" w:rsidR="00F3376F" w:rsidRDefault="00F3376F">
            <w:pPr>
              <w:tabs>
                <w:tab w:val="left" w:pos="480"/>
                <w:tab w:val="left" w:pos="1560"/>
              </w:tabs>
              <w:spacing w:line="320" w:lineRule="exact"/>
              <w:ind w:leftChars="27" w:left="84" w:right="57" w:firstLine="480"/>
              <w:rPr>
                <w:rFonts w:ascii="方正仿宋_GBK" w:eastAsia="方正仿宋_GBK"/>
                <w:color w:val="000000" w:themeColor="text1"/>
                <w:sz w:val="24"/>
              </w:rPr>
            </w:pPr>
          </w:p>
          <w:p w14:paraId="02AD3EB7" w14:textId="77777777" w:rsidR="00F3376F" w:rsidRDefault="00F3376F">
            <w:pPr>
              <w:tabs>
                <w:tab w:val="left" w:pos="480"/>
                <w:tab w:val="left" w:pos="1560"/>
              </w:tabs>
              <w:spacing w:line="320" w:lineRule="exact"/>
              <w:ind w:leftChars="27" w:left="84" w:right="57" w:firstLine="480"/>
              <w:rPr>
                <w:rFonts w:ascii="方正仿宋_GBK" w:eastAsia="方正仿宋_GBK"/>
                <w:color w:val="000000" w:themeColor="text1"/>
                <w:sz w:val="24"/>
              </w:rPr>
            </w:pPr>
          </w:p>
          <w:p w14:paraId="04922DBD" w14:textId="77777777" w:rsidR="00F3376F" w:rsidRDefault="00F3376F">
            <w:pPr>
              <w:tabs>
                <w:tab w:val="left" w:pos="480"/>
                <w:tab w:val="left" w:pos="1560"/>
              </w:tabs>
              <w:spacing w:line="320" w:lineRule="exact"/>
              <w:ind w:leftChars="27" w:left="84" w:right="57" w:firstLine="480"/>
              <w:rPr>
                <w:rFonts w:ascii="方正仿宋_GBK" w:eastAsia="方正仿宋_GBK"/>
                <w:color w:val="000000" w:themeColor="text1"/>
                <w:sz w:val="24"/>
              </w:rPr>
            </w:pPr>
          </w:p>
          <w:p w14:paraId="234B44F5" w14:textId="77777777" w:rsidR="00F3376F" w:rsidRDefault="00F3376F">
            <w:pPr>
              <w:tabs>
                <w:tab w:val="left" w:pos="480"/>
                <w:tab w:val="left" w:pos="1560"/>
              </w:tabs>
              <w:spacing w:line="320" w:lineRule="exact"/>
              <w:ind w:leftChars="27" w:left="84" w:right="57" w:firstLine="480"/>
              <w:rPr>
                <w:rFonts w:ascii="方正仿宋_GBK" w:eastAsia="方正仿宋_GBK"/>
                <w:color w:val="000000" w:themeColor="text1"/>
                <w:sz w:val="24"/>
              </w:rPr>
            </w:pPr>
          </w:p>
          <w:p w14:paraId="70EC086E" w14:textId="77777777" w:rsidR="00F3376F" w:rsidRDefault="00F3376F">
            <w:pPr>
              <w:tabs>
                <w:tab w:val="left" w:pos="480"/>
                <w:tab w:val="left" w:pos="1560"/>
              </w:tabs>
              <w:spacing w:line="320" w:lineRule="exact"/>
              <w:ind w:leftChars="27" w:left="84" w:right="57" w:firstLine="480"/>
              <w:rPr>
                <w:rFonts w:ascii="方正仿宋_GBK" w:eastAsia="方正仿宋_GBK"/>
                <w:color w:val="000000" w:themeColor="text1"/>
                <w:sz w:val="24"/>
              </w:rPr>
            </w:pPr>
          </w:p>
          <w:p w14:paraId="03F07EA1" w14:textId="77777777" w:rsidR="00F3376F" w:rsidRDefault="00F3376F">
            <w:pPr>
              <w:tabs>
                <w:tab w:val="left" w:pos="480"/>
                <w:tab w:val="left" w:pos="1560"/>
              </w:tabs>
              <w:spacing w:line="320" w:lineRule="exact"/>
              <w:ind w:leftChars="27" w:left="84" w:right="57" w:firstLine="480"/>
              <w:rPr>
                <w:rFonts w:ascii="方正仿宋_GBK" w:eastAsia="方正仿宋_GBK"/>
                <w:color w:val="000000" w:themeColor="text1"/>
                <w:sz w:val="24"/>
              </w:rPr>
            </w:pPr>
          </w:p>
          <w:p w14:paraId="308AE56D" w14:textId="77777777" w:rsidR="00F3376F" w:rsidRDefault="00F3376F">
            <w:pPr>
              <w:tabs>
                <w:tab w:val="left" w:pos="480"/>
                <w:tab w:val="left" w:pos="1560"/>
              </w:tabs>
              <w:spacing w:line="320" w:lineRule="exact"/>
              <w:ind w:right="57"/>
              <w:rPr>
                <w:rFonts w:ascii="方正仿宋_GBK" w:eastAsia="方正仿宋_GBK"/>
                <w:color w:val="000000" w:themeColor="text1"/>
                <w:sz w:val="24"/>
              </w:rPr>
            </w:pPr>
          </w:p>
          <w:p w14:paraId="241D0B12" w14:textId="77777777" w:rsidR="00F3376F" w:rsidRDefault="00F3376F">
            <w:pPr>
              <w:tabs>
                <w:tab w:val="left" w:pos="480"/>
                <w:tab w:val="left" w:pos="1560"/>
              </w:tabs>
              <w:spacing w:line="320" w:lineRule="exact"/>
              <w:ind w:leftChars="27" w:left="84" w:right="57" w:firstLine="480"/>
              <w:rPr>
                <w:rFonts w:ascii="方正仿宋_GBK" w:eastAsia="方正仿宋_GBK"/>
                <w:color w:val="000000" w:themeColor="text1"/>
                <w:sz w:val="24"/>
              </w:rPr>
            </w:pPr>
          </w:p>
          <w:p w14:paraId="1E28C623" w14:textId="77777777" w:rsidR="00F3376F" w:rsidRDefault="00F3376F">
            <w:pPr>
              <w:tabs>
                <w:tab w:val="left" w:pos="480"/>
                <w:tab w:val="left" w:pos="1560"/>
              </w:tabs>
              <w:spacing w:line="320" w:lineRule="exact"/>
              <w:ind w:leftChars="27" w:left="84" w:right="57" w:firstLine="480"/>
              <w:rPr>
                <w:rFonts w:ascii="方正仿宋_GBK" w:eastAsia="方正仿宋_GBK"/>
                <w:color w:val="000000" w:themeColor="text1"/>
                <w:sz w:val="24"/>
              </w:rPr>
            </w:pPr>
          </w:p>
          <w:p w14:paraId="39622222" w14:textId="77777777" w:rsidR="00F3376F" w:rsidRDefault="00F3376F">
            <w:pPr>
              <w:tabs>
                <w:tab w:val="left" w:pos="480"/>
                <w:tab w:val="left" w:pos="1560"/>
              </w:tabs>
              <w:spacing w:line="320" w:lineRule="exact"/>
              <w:ind w:leftChars="27" w:left="84" w:right="57" w:firstLine="680"/>
              <w:rPr>
                <w:rFonts w:ascii="方正仿宋_GBK" w:eastAsia="方正仿宋_GBK"/>
                <w:color w:val="000000" w:themeColor="text1"/>
              </w:rPr>
            </w:pPr>
          </w:p>
        </w:tc>
      </w:tr>
    </w:tbl>
    <w:p w14:paraId="196C571F" w14:textId="77777777" w:rsidR="00F3376F" w:rsidRDefault="00000000">
      <w:pPr>
        <w:rPr>
          <w:rFonts w:eastAsia="黑体"/>
          <w:color w:val="000000" w:themeColor="text1"/>
          <w:szCs w:val="34"/>
        </w:rPr>
      </w:pPr>
      <w:r>
        <w:rPr>
          <w:rFonts w:eastAsia="黑体" w:hint="eastAsia"/>
          <w:color w:val="000000" w:themeColor="text1"/>
          <w:szCs w:val="34"/>
        </w:rPr>
        <w:lastRenderedPageBreak/>
        <w:br w:type="page"/>
      </w:r>
    </w:p>
    <w:p w14:paraId="3F05E469" w14:textId="77777777" w:rsidR="00F3376F" w:rsidRDefault="00000000">
      <w:pPr>
        <w:adjustRightInd w:val="0"/>
        <w:snapToGrid w:val="0"/>
        <w:ind w:firstLineChars="200" w:firstLine="624"/>
        <w:rPr>
          <w:rFonts w:eastAsia="黑体"/>
          <w:color w:val="000000" w:themeColor="text1"/>
          <w:szCs w:val="34"/>
        </w:rPr>
      </w:pPr>
      <w:r>
        <w:rPr>
          <w:rFonts w:eastAsia="黑体" w:hint="eastAsia"/>
          <w:color w:val="000000" w:themeColor="text1"/>
          <w:szCs w:val="34"/>
        </w:rPr>
        <w:lastRenderedPageBreak/>
        <w:t>三、研究方案</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2" w:space="0" w:color="auto"/>
        </w:tblBorders>
        <w:tblCellMar>
          <w:left w:w="28" w:type="dxa"/>
          <w:right w:w="28" w:type="dxa"/>
        </w:tblCellMar>
        <w:tblLook w:val="04A0" w:firstRow="1" w:lastRow="0" w:firstColumn="1" w:lastColumn="0" w:noHBand="0" w:noVBand="1"/>
      </w:tblPr>
      <w:tblGrid>
        <w:gridCol w:w="8834"/>
        <w:gridCol w:w="11"/>
      </w:tblGrid>
      <w:tr w:rsidR="00F3376F" w14:paraId="2D065261" w14:textId="77777777">
        <w:trPr>
          <w:gridAfter w:val="1"/>
          <w:wAfter w:w="6" w:type="pct"/>
          <w:trHeight w:val="6140"/>
          <w:jc w:val="center"/>
        </w:trPr>
        <w:tc>
          <w:tcPr>
            <w:tcW w:w="4994" w:type="pct"/>
          </w:tcPr>
          <w:p w14:paraId="111D452A" w14:textId="77777777" w:rsidR="00F3376F" w:rsidRDefault="00000000">
            <w:pPr>
              <w:adjustRightInd w:val="0"/>
              <w:snapToGrid w:val="0"/>
              <w:spacing w:before="120" w:line="320" w:lineRule="exact"/>
              <w:ind w:firstLineChars="200"/>
              <w:rPr>
                <w:rFonts w:ascii="方正仿宋_GBK" w:eastAsia="方正仿宋_GBK"/>
                <w:color w:val="000000" w:themeColor="text1"/>
                <w:sz w:val="24"/>
              </w:rPr>
            </w:pPr>
            <w:r>
              <w:rPr>
                <w:rFonts w:ascii="方正仿宋_GBK" w:eastAsia="方正仿宋_GBK" w:hint="eastAsia"/>
                <w:color w:val="000000" w:themeColor="text1"/>
                <w:sz w:val="24"/>
              </w:rPr>
              <w:t>1．研究目标、研究内容和拟解决的关键问题</w:t>
            </w:r>
          </w:p>
          <w:p w14:paraId="38F455B7" w14:textId="77777777" w:rsidR="00F3376F" w:rsidRDefault="00000000">
            <w:pPr>
              <w:adjustRightInd w:val="0"/>
              <w:snapToGrid w:val="0"/>
              <w:spacing w:before="50" w:line="320" w:lineRule="exact"/>
              <w:ind w:firstLineChars="200" w:firstLine="466"/>
              <w:rPr>
                <w:rFonts w:asciiTheme="majorEastAsia" w:eastAsiaTheme="majorEastAsia" w:hAnsiTheme="majorEastAsia" w:hint="eastAsia"/>
                <w:b/>
                <w:bCs/>
                <w:color w:val="000000" w:themeColor="text1"/>
                <w:sz w:val="24"/>
              </w:rPr>
            </w:pPr>
            <w:r>
              <w:rPr>
                <w:rFonts w:asciiTheme="majorEastAsia" w:eastAsiaTheme="majorEastAsia" w:hAnsiTheme="majorEastAsia"/>
                <w:b/>
                <w:bCs/>
                <w:color w:val="000000" w:themeColor="text1"/>
                <w:sz w:val="24"/>
              </w:rPr>
              <w:t>3.1</w:t>
            </w:r>
            <w:r>
              <w:rPr>
                <w:rFonts w:asciiTheme="majorEastAsia" w:eastAsiaTheme="majorEastAsia" w:hAnsiTheme="majorEastAsia" w:cs="Calibri" w:hint="eastAsia"/>
                <w:b/>
                <w:bCs/>
                <w:color w:val="000000" w:themeColor="text1"/>
                <w:sz w:val="24"/>
              </w:rPr>
              <w:t>.1</w:t>
            </w:r>
            <w:r>
              <w:rPr>
                <w:rFonts w:asciiTheme="majorEastAsia" w:eastAsiaTheme="majorEastAsia" w:hAnsiTheme="majorEastAsia"/>
                <w:b/>
                <w:bCs/>
                <w:color w:val="000000" w:themeColor="text1"/>
                <w:sz w:val="24"/>
              </w:rPr>
              <w:t xml:space="preserve"> </w:t>
            </w:r>
            <w:r>
              <w:rPr>
                <w:rFonts w:asciiTheme="majorEastAsia" w:eastAsiaTheme="majorEastAsia" w:hAnsiTheme="majorEastAsia" w:cs="微软雅黑" w:hint="eastAsia"/>
                <w:b/>
                <w:bCs/>
                <w:color w:val="000000" w:themeColor="text1"/>
                <w:sz w:val="24"/>
              </w:rPr>
              <w:t>研究目标</w:t>
            </w:r>
          </w:p>
          <w:p w14:paraId="10890D81"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cs="微软雅黑" w:hint="eastAsia"/>
                <w:color w:val="000000" w:themeColor="text1"/>
                <w:sz w:val="24"/>
              </w:rPr>
              <w:t>本项目旨在系统评估双耳节拍音乐治疗对焦虑障碍患者的干预效果，探索其情绪调节神经机制及疗效预测指标，为非药物干预手段提供科学证据和机制基础。具体目标如下：</w:t>
            </w:r>
          </w:p>
          <w:p w14:paraId="74D7D50B" w14:textId="77777777" w:rsidR="00F3376F" w:rsidRPr="007F0778" w:rsidRDefault="00000000">
            <w:pPr>
              <w:pStyle w:val="af1"/>
              <w:numPr>
                <w:ilvl w:val="1"/>
                <w:numId w:val="17"/>
              </w:numPr>
              <w:adjustRightInd w:val="0"/>
              <w:snapToGrid w:val="0"/>
              <w:spacing w:before="50" w:line="320" w:lineRule="exact"/>
              <w:ind w:left="667" w:firstLineChars="0"/>
              <w:rPr>
                <w:rFonts w:asciiTheme="majorEastAsia" w:eastAsiaTheme="majorEastAsia" w:hAnsiTheme="majorEastAsia"/>
                <w:color w:val="000000" w:themeColor="text1"/>
                <w:sz w:val="24"/>
                <w:rPrChange w:id="129" w:author="cheng lian" w:date="2025-07-27T17:34:00Z" w16du:dateUtc="2025-07-27T09:34:00Z">
                  <w:rPr/>
                </w:rPrChange>
              </w:rPr>
              <w:pPrChange w:id="130" w:author="cheng lian" w:date="2025-07-27T17:34:00Z" w16du:dateUtc="2025-07-27T09:34:00Z">
                <w:pPr>
                  <w:pStyle w:val="af1"/>
                  <w:numPr>
                    <w:numId w:val="1"/>
                  </w:numPr>
                  <w:adjustRightInd w:val="0"/>
                  <w:snapToGrid w:val="0"/>
                  <w:spacing w:before="50" w:line="320" w:lineRule="exact"/>
                  <w:ind w:left="860" w:firstLineChars="0" w:hanging="440"/>
                </w:pPr>
              </w:pPrChange>
            </w:pPr>
            <w:r w:rsidRPr="007F0778">
              <w:rPr>
                <w:rFonts w:asciiTheme="majorEastAsia" w:eastAsiaTheme="majorEastAsia" w:hAnsiTheme="majorEastAsia" w:cs="微软雅黑" w:hint="eastAsia"/>
                <w:color w:val="000000" w:themeColor="text1"/>
                <w:sz w:val="24"/>
                <w:rPrChange w:id="131" w:author="cheng lian" w:date="2025-07-27T17:34:00Z" w16du:dateUtc="2025-07-27T09:34:00Z">
                  <w:rPr>
                    <w:rFonts w:hint="eastAsia"/>
                  </w:rPr>
                </w:rPrChange>
              </w:rPr>
              <w:t>描述焦虑患者在情绪调节相关脑功能、心理特征及生物学指标方面的异常特征；</w:t>
            </w:r>
          </w:p>
          <w:p w14:paraId="1714F644" w14:textId="77777777" w:rsidR="00F3376F" w:rsidRPr="007F0778" w:rsidRDefault="00000000">
            <w:pPr>
              <w:pStyle w:val="af1"/>
              <w:numPr>
                <w:ilvl w:val="1"/>
                <w:numId w:val="17"/>
              </w:numPr>
              <w:adjustRightInd w:val="0"/>
              <w:snapToGrid w:val="0"/>
              <w:spacing w:before="50" w:line="320" w:lineRule="exact"/>
              <w:ind w:left="667" w:firstLineChars="0"/>
              <w:rPr>
                <w:rFonts w:asciiTheme="majorEastAsia" w:eastAsiaTheme="majorEastAsia" w:hAnsiTheme="majorEastAsia"/>
                <w:color w:val="000000" w:themeColor="text1"/>
                <w:sz w:val="24"/>
                <w:rPrChange w:id="132" w:author="cheng lian" w:date="2025-07-27T17:34:00Z" w16du:dateUtc="2025-07-27T09:34:00Z">
                  <w:rPr/>
                </w:rPrChange>
              </w:rPr>
              <w:pPrChange w:id="133" w:author="cheng lian" w:date="2025-07-27T17:34:00Z" w16du:dateUtc="2025-07-27T09:34:00Z">
                <w:pPr>
                  <w:pStyle w:val="af1"/>
                  <w:numPr>
                    <w:numId w:val="1"/>
                  </w:numPr>
                  <w:adjustRightInd w:val="0"/>
                  <w:snapToGrid w:val="0"/>
                  <w:spacing w:before="50" w:line="320" w:lineRule="exact"/>
                  <w:ind w:left="860" w:firstLineChars="0" w:hanging="440"/>
                </w:pPr>
              </w:pPrChange>
            </w:pPr>
            <w:r w:rsidRPr="007F0778">
              <w:rPr>
                <w:rFonts w:asciiTheme="majorEastAsia" w:eastAsiaTheme="majorEastAsia" w:hAnsiTheme="majorEastAsia" w:cs="微软雅黑" w:hint="eastAsia"/>
                <w:color w:val="000000" w:themeColor="text1"/>
                <w:sz w:val="24"/>
                <w:rPrChange w:id="134" w:author="cheng lian" w:date="2025-07-27T17:34:00Z" w16du:dateUtc="2025-07-27T09:34:00Z">
                  <w:rPr>
                    <w:rFonts w:hint="eastAsia"/>
                  </w:rPr>
                </w:rPrChange>
              </w:rPr>
              <w:t>评估双耳节拍音乐治疗对焦虑症状及脑功能的干预效果；</w:t>
            </w:r>
          </w:p>
          <w:p w14:paraId="1A385E81" w14:textId="77777777" w:rsidR="00F3376F" w:rsidRPr="007F0778" w:rsidRDefault="00000000">
            <w:pPr>
              <w:pStyle w:val="af1"/>
              <w:numPr>
                <w:ilvl w:val="1"/>
                <w:numId w:val="17"/>
              </w:numPr>
              <w:adjustRightInd w:val="0"/>
              <w:snapToGrid w:val="0"/>
              <w:spacing w:before="50" w:line="320" w:lineRule="exact"/>
              <w:ind w:left="667" w:firstLineChars="0"/>
              <w:rPr>
                <w:rFonts w:asciiTheme="majorEastAsia" w:eastAsiaTheme="majorEastAsia" w:hAnsiTheme="majorEastAsia"/>
                <w:color w:val="000000" w:themeColor="text1"/>
                <w:sz w:val="24"/>
                <w:rPrChange w:id="135" w:author="cheng lian" w:date="2025-07-27T17:34:00Z" w16du:dateUtc="2025-07-27T09:34:00Z">
                  <w:rPr/>
                </w:rPrChange>
              </w:rPr>
              <w:pPrChange w:id="136" w:author="cheng lian" w:date="2025-07-27T17:34:00Z" w16du:dateUtc="2025-07-27T09:34:00Z">
                <w:pPr>
                  <w:pStyle w:val="af1"/>
                  <w:numPr>
                    <w:numId w:val="1"/>
                  </w:numPr>
                  <w:adjustRightInd w:val="0"/>
                  <w:snapToGrid w:val="0"/>
                  <w:spacing w:before="50" w:line="320" w:lineRule="exact"/>
                  <w:ind w:left="860" w:firstLineChars="0" w:hanging="440"/>
                </w:pPr>
              </w:pPrChange>
            </w:pPr>
            <w:r w:rsidRPr="007F0778">
              <w:rPr>
                <w:rFonts w:asciiTheme="majorEastAsia" w:eastAsiaTheme="majorEastAsia" w:hAnsiTheme="majorEastAsia" w:cs="微软雅黑" w:hint="eastAsia"/>
                <w:color w:val="000000" w:themeColor="text1"/>
                <w:sz w:val="24"/>
                <w:rPrChange w:id="137" w:author="cheng lian" w:date="2025-07-27T17:34:00Z" w16du:dateUtc="2025-07-27T09:34:00Z">
                  <w:rPr>
                    <w:rFonts w:hint="eastAsia"/>
                  </w:rPr>
                </w:rPrChange>
              </w:rPr>
              <w:t>揭示双耳节拍通过调节脑电活动、神经网络等机制改善情绪调节能力的路径；</w:t>
            </w:r>
          </w:p>
          <w:p w14:paraId="6B783CB0" w14:textId="77777777" w:rsidR="00F3376F" w:rsidRPr="007F0778" w:rsidRDefault="00000000">
            <w:pPr>
              <w:pStyle w:val="af1"/>
              <w:numPr>
                <w:ilvl w:val="1"/>
                <w:numId w:val="17"/>
              </w:numPr>
              <w:adjustRightInd w:val="0"/>
              <w:snapToGrid w:val="0"/>
              <w:spacing w:before="50" w:line="320" w:lineRule="exact"/>
              <w:ind w:left="667" w:firstLineChars="0"/>
              <w:rPr>
                <w:rFonts w:asciiTheme="majorEastAsia" w:eastAsiaTheme="majorEastAsia" w:hAnsiTheme="majorEastAsia"/>
                <w:color w:val="000000" w:themeColor="text1"/>
                <w:sz w:val="24"/>
                <w:rPrChange w:id="138" w:author="cheng lian" w:date="2025-07-27T17:34:00Z" w16du:dateUtc="2025-07-27T09:34:00Z">
                  <w:rPr/>
                </w:rPrChange>
              </w:rPr>
              <w:pPrChange w:id="139" w:author="cheng lian" w:date="2025-07-27T17:34:00Z" w16du:dateUtc="2025-07-27T09:34:00Z">
                <w:pPr>
                  <w:pStyle w:val="af1"/>
                  <w:numPr>
                    <w:numId w:val="1"/>
                  </w:numPr>
                  <w:adjustRightInd w:val="0"/>
                  <w:snapToGrid w:val="0"/>
                  <w:spacing w:before="50" w:line="320" w:lineRule="exact"/>
                  <w:ind w:left="860" w:firstLineChars="0" w:hanging="440"/>
                </w:pPr>
              </w:pPrChange>
            </w:pPr>
            <w:r w:rsidRPr="007F0778">
              <w:rPr>
                <w:rFonts w:asciiTheme="majorEastAsia" w:eastAsiaTheme="majorEastAsia" w:hAnsiTheme="majorEastAsia" w:cs="微软雅黑" w:hint="eastAsia"/>
                <w:color w:val="000000" w:themeColor="text1"/>
                <w:sz w:val="24"/>
                <w:rPrChange w:id="140" w:author="cheng lian" w:date="2025-07-27T17:34:00Z" w16du:dateUtc="2025-07-27T09:34:00Z">
                  <w:rPr>
                    <w:rFonts w:hint="eastAsia"/>
                  </w:rPr>
                </w:rPrChange>
              </w:rPr>
              <w:t>构建基于心理</w:t>
            </w:r>
            <w:r w:rsidRPr="007F0778">
              <w:rPr>
                <w:rFonts w:asciiTheme="majorEastAsia" w:eastAsiaTheme="majorEastAsia" w:hAnsiTheme="majorEastAsia"/>
                <w:color w:val="000000" w:themeColor="text1"/>
                <w:sz w:val="24"/>
                <w:rPrChange w:id="141" w:author="cheng lian" w:date="2025-07-27T17:34:00Z" w16du:dateUtc="2025-07-27T09:34:00Z">
                  <w:rPr/>
                </w:rPrChange>
              </w:rPr>
              <w:t>-</w:t>
            </w:r>
            <w:r w:rsidRPr="007F0778">
              <w:rPr>
                <w:rFonts w:asciiTheme="majorEastAsia" w:eastAsiaTheme="majorEastAsia" w:hAnsiTheme="majorEastAsia" w:cs="微软雅黑" w:hint="eastAsia"/>
                <w:color w:val="000000" w:themeColor="text1"/>
                <w:sz w:val="24"/>
                <w:rPrChange w:id="142" w:author="cheng lian" w:date="2025-07-27T17:34:00Z" w16du:dateUtc="2025-07-27T09:34:00Z">
                  <w:rPr>
                    <w:rFonts w:hint="eastAsia"/>
                  </w:rPr>
                </w:rPrChange>
              </w:rPr>
              <w:t>脑功能</w:t>
            </w:r>
            <w:r w:rsidRPr="007F0778">
              <w:rPr>
                <w:rFonts w:asciiTheme="majorEastAsia" w:eastAsiaTheme="majorEastAsia" w:hAnsiTheme="majorEastAsia"/>
                <w:color w:val="000000" w:themeColor="text1"/>
                <w:sz w:val="24"/>
                <w:rPrChange w:id="143" w:author="cheng lian" w:date="2025-07-27T17:34:00Z" w16du:dateUtc="2025-07-27T09:34:00Z">
                  <w:rPr/>
                </w:rPrChange>
              </w:rPr>
              <w:t>-</w:t>
            </w:r>
            <w:r w:rsidRPr="007F0778">
              <w:rPr>
                <w:rFonts w:asciiTheme="majorEastAsia" w:eastAsiaTheme="majorEastAsia" w:hAnsiTheme="majorEastAsia" w:cs="微软雅黑" w:hint="eastAsia"/>
                <w:color w:val="000000" w:themeColor="text1"/>
                <w:sz w:val="24"/>
                <w:rPrChange w:id="144" w:author="cheng lian" w:date="2025-07-27T17:34:00Z" w16du:dateUtc="2025-07-27T09:34:00Z">
                  <w:rPr>
                    <w:rFonts w:hint="eastAsia"/>
                  </w:rPr>
                </w:rPrChange>
              </w:rPr>
              <w:t>生理指标的疗效预测模型，实现个体化干预效能评估。</w:t>
            </w:r>
          </w:p>
          <w:p w14:paraId="7B01FE8A" w14:textId="77777777" w:rsidR="00F3376F" w:rsidRDefault="00000000">
            <w:pPr>
              <w:adjustRightInd w:val="0"/>
              <w:snapToGrid w:val="0"/>
              <w:spacing w:before="50" w:line="320" w:lineRule="exact"/>
              <w:ind w:firstLineChars="200" w:firstLine="466"/>
              <w:rPr>
                <w:rFonts w:asciiTheme="majorEastAsia" w:eastAsiaTheme="majorEastAsia" w:hAnsiTheme="majorEastAsia" w:cs="微软雅黑" w:hint="eastAsia"/>
                <w:b/>
                <w:bCs/>
                <w:color w:val="000000" w:themeColor="text1"/>
                <w:sz w:val="24"/>
              </w:rPr>
            </w:pPr>
            <w:r>
              <w:rPr>
                <w:rFonts w:asciiTheme="majorEastAsia" w:eastAsiaTheme="majorEastAsia" w:hAnsiTheme="majorEastAsia" w:cs="Calibri" w:hint="eastAsia"/>
                <w:b/>
                <w:bCs/>
                <w:color w:val="000000" w:themeColor="text1"/>
                <w:sz w:val="24"/>
                <w:rPrChange w:id="145" w:author="Administrator" w:date="2025-07-24T08:14:00Z">
                  <w:rPr>
                    <w:rFonts w:asciiTheme="majorEastAsia" w:eastAsiaTheme="majorEastAsia" w:hAnsiTheme="majorEastAsia" w:cs="Calibri" w:hint="eastAsia"/>
                    <w:color w:val="000000" w:themeColor="text1"/>
                    <w:sz w:val="24"/>
                  </w:rPr>
                </w:rPrChange>
              </w:rPr>
              <w:t>3.1.2</w:t>
            </w:r>
            <w:r>
              <w:rPr>
                <w:rFonts w:asciiTheme="majorEastAsia" w:eastAsiaTheme="majorEastAsia" w:hAnsiTheme="majorEastAsia" w:cs="微软雅黑" w:hint="eastAsia"/>
                <w:b/>
                <w:bCs/>
                <w:color w:val="000000" w:themeColor="text1"/>
                <w:sz w:val="24"/>
              </w:rPr>
              <w:t>研究内容</w:t>
            </w:r>
          </w:p>
          <w:p w14:paraId="4310FCF7" w14:textId="77777777" w:rsidR="00F3376F" w:rsidRDefault="00000000">
            <w:pPr>
              <w:adjustRightInd w:val="0"/>
              <w:snapToGrid w:val="0"/>
              <w:spacing w:before="50" w:line="320" w:lineRule="exact"/>
              <w:ind w:firstLineChars="200" w:firstLine="464"/>
              <w:rPr>
                <w:rFonts w:asciiTheme="majorEastAsia" w:eastAsiaTheme="majorEastAsia" w:hAnsiTheme="majorEastAsia" w:cs="Calibri" w:hint="eastAsia"/>
                <w:color w:val="000000" w:themeColor="text1"/>
                <w:sz w:val="24"/>
              </w:rPr>
            </w:pPr>
            <w:r>
              <w:rPr>
                <w:rFonts w:asciiTheme="majorEastAsia" w:eastAsiaTheme="majorEastAsia" w:hAnsiTheme="majorEastAsia" w:cs="Calibri" w:hint="eastAsia"/>
                <w:color w:val="000000" w:themeColor="text1"/>
                <w:sz w:val="24"/>
              </w:rPr>
              <w:t>本项目研究内容根据数据的采集时间点可分为横断面对照研究和纵向干预研究两个部分，主要有以下三方面内容：</w:t>
            </w:r>
          </w:p>
          <w:p w14:paraId="7DC55543" w14:textId="77777777" w:rsidR="00F3376F" w:rsidRDefault="00000000">
            <w:pPr>
              <w:adjustRightInd w:val="0"/>
              <w:snapToGrid w:val="0"/>
              <w:spacing w:before="50" w:line="320" w:lineRule="exact"/>
              <w:ind w:firstLineChars="100" w:firstLine="232"/>
              <w:rPr>
                <w:rFonts w:asciiTheme="majorEastAsia" w:eastAsiaTheme="majorEastAsia" w:hAnsiTheme="majorEastAsia" w:cs="Calibri" w:hint="eastAsia"/>
                <w:color w:val="000000" w:themeColor="text1"/>
                <w:sz w:val="24"/>
              </w:rPr>
            </w:pPr>
            <w:r>
              <w:rPr>
                <w:rFonts w:asciiTheme="majorEastAsia" w:eastAsiaTheme="majorEastAsia" w:hAnsiTheme="majorEastAsia" w:cs="Calibri" w:hint="eastAsia"/>
                <w:color w:val="000000" w:themeColor="text1"/>
                <w:sz w:val="24"/>
              </w:rPr>
              <w:t>(1)AD情绪调节异常的神经环路研究</w:t>
            </w:r>
          </w:p>
          <w:p w14:paraId="1664DAC3" w14:textId="77777777" w:rsidR="00F3376F" w:rsidRDefault="00000000">
            <w:pPr>
              <w:adjustRightInd w:val="0"/>
              <w:snapToGrid w:val="0"/>
              <w:spacing w:before="50" w:line="320" w:lineRule="exact"/>
              <w:ind w:firstLineChars="200" w:firstLine="464"/>
              <w:rPr>
                <w:rFonts w:asciiTheme="majorEastAsia" w:eastAsiaTheme="majorEastAsia" w:hAnsiTheme="majorEastAsia" w:cs="Calibri" w:hint="eastAsia"/>
                <w:color w:val="000000" w:themeColor="text1"/>
                <w:sz w:val="24"/>
              </w:rPr>
            </w:pPr>
            <w:r>
              <w:rPr>
                <w:rFonts w:asciiTheme="majorEastAsia" w:eastAsiaTheme="majorEastAsia" w:hAnsiTheme="majorEastAsia" w:cs="Calibri" w:hint="eastAsia"/>
                <w:color w:val="000000" w:themeColor="text1"/>
                <w:sz w:val="24"/>
              </w:rPr>
              <w:t>本研究旨在进行对照研究，涉及60名焦虑障碍（Anxiety Disorder, AD）患者和30名健康对照（Healthy Control, HC）个体。通过使用临床症状量表、心理学评估表、以及脑电图（Electroencephalogram, EEG）检查，综合探讨AD患者情绪调节异常的神经病理机制。</w:t>
            </w:r>
          </w:p>
          <w:p w14:paraId="36292236" w14:textId="77777777" w:rsidR="00F3376F" w:rsidRDefault="00000000">
            <w:pPr>
              <w:adjustRightInd w:val="0"/>
              <w:snapToGrid w:val="0"/>
              <w:spacing w:before="50" w:line="320" w:lineRule="exact"/>
              <w:ind w:firstLineChars="200" w:firstLine="464"/>
              <w:rPr>
                <w:rFonts w:asciiTheme="majorEastAsia" w:eastAsiaTheme="majorEastAsia" w:hAnsiTheme="majorEastAsia" w:cs="Calibri" w:hint="eastAsia"/>
                <w:color w:val="000000" w:themeColor="text1"/>
                <w:sz w:val="24"/>
              </w:rPr>
            </w:pPr>
            <w:r>
              <w:rPr>
                <w:rFonts w:asciiTheme="majorEastAsia" w:eastAsiaTheme="majorEastAsia" w:hAnsiTheme="majorEastAsia" w:cs="Calibri" w:hint="eastAsia"/>
                <w:color w:val="000000" w:themeColor="text1"/>
                <w:sz w:val="24"/>
              </w:rPr>
              <w:t>本研究验证以下假设：AD患者在大脑情绪调节神经环路方面存在功能异常，导致情绪调节功能的异常，从而影响AD的发生和维持。</w:t>
            </w:r>
          </w:p>
          <w:p w14:paraId="6312545F" w14:textId="77777777" w:rsidR="00F3376F" w:rsidRDefault="00000000">
            <w:pPr>
              <w:adjustRightInd w:val="0"/>
              <w:snapToGrid w:val="0"/>
              <w:spacing w:before="50" w:line="320" w:lineRule="exact"/>
              <w:rPr>
                <w:rFonts w:asciiTheme="majorEastAsia" w:eastAsiaTheme="majorEastAsia" w:hAnsiTheme="majorEastAsia" w:cs="Calibri" w:hint="eastAsia"/>
                <w:color w:val="000000" w:themeColor="text1"/>
                <w:sz w:val="24"/>
              </w:rPr>
            </w:pPr>
            <w:r>
              <w:rPr>
                <w:rFonts w:asciiTheme="majorEastAsia" w:eastAsiaTheme="majorEastAsia" w:hAnsiTheme="majorEastAsia" w:cs="Calibri" w:hint="eastAsia"/>
                <w:color w:val="000000" w:themeColor="text1"/>
                <w:sz w:val="24"/>
              </w:rPr>
              <w:t>（2）双耳节拍音乐治疗对AD患者情绪调节神经内分泌机制的纵向研究</w:t>
            </w:r>
          </w:p>
          <w:p w14:paraId="78ED65B9" w14:textId="77777777" w:rsidR="00F3376F" w:rsidRDefault="00000000">
            <w:pPr>
              <w:adjustRightInd w:val="0"/>
              <w:snapToGrid w:val="0"/>
              <w:spacing w:before="50" w:line="320" w:lineRule="exact"/>
              <w:ind w:firstLineChars="200" w:firstLine="464"/>
              <w:rPr>
                <w:rFonts w:asciiTheme="majorEastAsia" w:eastAsiaTheme="majorEastAsia" w:hAnsiTheme="majorEastAsia" w:cs="Calibri" w:hint="eastAsia"/>
                <w:color w:val="000000" w:themeColor="text1"/>
                <w:sz w:val="24"/>
              </w:rPr>
            </w:pPr>
            <w:r>
              <w:rPr>
                <w:rFonts w:asciiTheme="majorEastAsia" w:eastAsiaTheme="majorEastAsia" w:hAnsiTheme="majorEastAsia" w:cs="Calibri" w:hint="eastAsia"/>
                <w:color w:val="000000" w:themeColor="text1"/>
                <w:sz w:val="24"/>
              </w:rPr>
              <w:t>本研究计划进行为期15天的临床随机对照研究，招募60名焦虑障碍（Anxiety Disorder, AD）患者。采用1:1随机分组，其中30名患者接受为期12天、每天一次的双耳节拍音乐治疗，而另外30名患者接受为期15天的单耳声波夹带的音乐治疗。治疗结束后，对两组AD患者进行前后两个时间点的临床症状、心理测量、血液生化物质和脑电图（EEG）的检测。通过对治疗前后的综合指标进行比较和交互作用检验，旨在明确不同音乐治疗的有效性和治疗起效的神经机制。</w:t>
            </w:r>
          </w:p>
          <w:p w14:paraId="46646504" w14:textId="77777777" w:rsidR="00F3376F" w:rsidRDefault="00000000">
            <w:pPr>
              <w:adjustRightInd w:val="0"/>
              <w:snapToGrid w:val="0"/>
              <w:spacing w:before="50" w:line="320" w:lineRule="exact"/>
              <w:ind w:firstLineChars="200" w:firstLine="464"/>
              <w:rPr>
                <w:rFonts w:asciiTheme="majorEastAsia" w:eastAsiaTheme="majorEastAsia" w:hAnsiTheme="majorEastAsia" w:cs="Calibri" w:hint="eastAsia"/>
                <w:color w:val="000000" w:themeColor="text1"/>
                <w:sz w:val="24"/>
              </w:rPr>
            </w:pPr>
            <w:r>
              <w:rPr>
                <w:rFonts w:asciiTheme="majorEastAsia" w:eastAsiaTheme="majorEastAsia" w:hAnsiTheme="majorEastAsia" w:cs="Calibri" w:hint="eastAsia"/>
                <w:color w:val="000000" w:themeColor="text1"/>
                <w:sz w:val="24"/>
              </w:rPr>
              <w:t>本研究验证以下假设：双耳节拍音乐治疗通过改善AD患者大脑情绪调节神经环路活动，从而提升情绪调节能力，进而改善症状，达到治疗效果。从治疗的角度进一步明确AD情绪调节神经环路功能异常的病理机制。</w:t>
            </w:r>
          </w:p>
          <w:p w14:paraId="14841935" w14:textId="77777777" w:rsidR="00F3376F" w:rsidRDefault="00000000">
            <w:pPr>
              <w:adjustRightInd w:val="0"/>
              <w:snapToGrid w:val="0"/>
              <w:spacing w:before="50" w:line="320" w:lineRule="exact"/>
              <w:rPr>
                <w:rFonts w:asciiTheme="majorEastAsia" w:eastAsiaTheme="majorEastAsia" w:hAnsiTheme="majorEastAsia" w:cs="Calibri" w:hint="eastAsia"/>
                <w:color w:val="000000" w:themeColor="text1"/>
                <w:sz w:val="24"/>
              </w:rPr>
            </w:pPr>
            <w:r>
              <w:rPr>
                <w:rFonts w:asciiTheme="majorEastAsia" w:eastAsiaTheme="majorEastAsia" w:hAnsiTheme="majorEastAsia" w:cs="Calibri" w:hint="eastAsia"/>
                <w:color w:val="000000" w:themeColor="text1"/>
                <w:sz w:val="24"/>
              </w:rPr>
              <w:t>（3）双耳节拍音乐治疗对 AD情绪调节多阶段疗效的预测模型研究</w:t>
            </w:r>
          </w:p>
          <w:p w14:paraId="2AC7B60F" w14:textId="77777777" w:rsidR="00F3376F" w:rsidRDefault="00000000">
            <w:pPr>
              <w:adjustRightInd w:val="0"/>
              <w:snapToGrid w:val="0"/>
              <w:spacing w:before="50" w:line="320" w:lineRule="exact"/>
              <w:ind w:firstLineChars="200" w:firstLine="464"/>
              <w:rPr>
                <w:rFonts w:asciiTheme="majorEastAsia" w:eastAsiaTheme="majorEastAsia" w:hAnsiTheme="majorEastAsia" w:cs="Calibri" w:hint="eastAsia"/>
                <w:color w:val="000000" w:themeColor="text1"/>
                <w:sz w:val="24"/>
              </w:rPr>
            </w:pPr>
            <w:r>
              <w:rPr>
                <w:rFonts w:asciiTheme="majorEastAsia" w:eastAsiaTheme="majorEastAsia" w:hAnsiTheme="majorEastAsia" w:cs="Calibri" w:hint="eastAsia"/>
                <w:color w:val="000000" w:themeColor="text1"/>
                <w:sz w:val="24"/>
              </w:rPr>
              <w:t>本研究将招募60名焦虑障碍（Anxiety Disorder, AD）患者，纳入音乐治疗组。根据治疗结束时的有效性分类（有效定义为治疗结束时，在过去28天内HAMA量表减分率&gt;50%），将患者分为两组。通过评估两组患者治疗前（基线）生化和神经环路活动指标，结合治疗前后的情绪调节相关实验室指标和临床症状的纵向改变，研究AD患者大脑情绪调节功能与治疗结局之间的关系。同时，旨在寻找能够预测音乐治疗疗效的生化</w:t>
            </w:r>
            <w:r>
              <w:rPr>
                <w:rFonts w:asciiTheme="majorEastAsia" w:eastAsiaTheme="majorEastAsia" w:hAnsiTheme="majorEastAsia" w:cs="Calibri" w:hint="eastAsia"/>
                <w:color w:val="000000" w:themeColor="text1"/>
                <w:sz w:val="24"/>
              </w:rPr>
              <w:lastRenderedPageBreak/>
              <w:t>物质和神经环路活动指标，并建立多阶段治疗反应预测模型。</w:t>
            </w:r>
          </w:p>
          <w:p w14:paraId="48F387BF" w14:textId="77777777" w:rsidR="00F3376F" w:rsidRDefault="00000000">
            <w:pPr>
              <w:adjustRightInd w:val="0"/>
              <w:snapToGrid w:val="0"/>
              <w:spacing w:before="50" w:line="320" w:lineRule="exact"/>
              <w:ind w:firstLineChars="200" w:firstLine="464"/>
              <w:rPr>
                <w:rFonts w:asciiTheme="majorEastAsia" w:eastAsiaTheme="majorEastAsia" w:hAnsiTheme="majorEastAsia" w:cs="Calibri" w:hint="eastAsia"/>
                <w:color w:val="000000" w:themeColor="text1"/>
                <w:sz w:val="24"/>
              </w:rPr>
            </w:pPr>
            <w:r>
              <w:rPr>
                <w:rFonts w:asciiTheme="majorEastAsia" w:eastAsiaTheme="majorEastAsia" w:hAnsiTheme="majorEastAsia" w:cs="Calibri" w:hint="eastAsia"/>
                <w:color w:val="000000" w:themeColor="text1"/>
                <w:sz w:val="24"/>
              </w:rPr>
              <w:t>本研究验证以下假设：AD患者情绪调节神经内分泌及神经环路活动等指标能够预测音乐治疗对AD的疗效，其异常程度越小，治疗结局越好。</w:t>
            </w:r>
          </w:p>
          <w:p w14:paraId="647FFE82" w14:textId="77777777" w:rsidR="00F3376F" w:rsidRDefault="00F3376F">
            <w:pPr>
              <w:adjustRightInd w:val="0"/>
              <w:snapToGrid w:val="0"/>
              <w:spacing w:before="50" w:line="320" w:lineRule="exact"/>
              <w:rPr>
                <w:rFonts w:asciiTheme="majorEastAsia" w:eastAsiaTheme="majorEastAsia" w:hAnsiTheme="majorEastAsia" w:cs="Calibri" w:hint="eastAsia"/>
                <w:color w:val="000000" w:themeColor="text1"/>
                <w:sz w:val="24"/>
              </w:rPr>
            </w:pPr>
          </w:p>
          <w:p w14:paraId="4E696FFC" w14:textId="77777777" w:rsidR="00F3376F" w:rsidRDefault="00000000">
            <w:pPr>
              <w:adjustRightInd w:val="0"/>
              <w:snapToGrid w:val="0"/>
              <w:spacing w:before="50" w:line="320" w:lineRule="exact"/>
              <w:rPr>
                <w:rFonts w:asciiTheme="majorEastAsia" w:eastAsiaTheme="majorEastAsia" w:hAnsiTheme="majorEastAsia" w:hint="eastAsia"/>
                <w:b/>
                <w:bCs/>
                <w:color w:val="000000" w:themeColor="text1"/>
                <w:sz w:val="24"/>
              </w:rPr>
            </w:pPr>
            <w:r>
              <w:rPr>
                <w:rFonts w:asciiTheme="majorEastAsia" w:eastAsiaTheme="majorEastAsia" w:hAnsiTheme="majorEastAsia"/>
                <w:b/>
                <w:bCs/>
                <w:color w:val="000000" w:themeColor="text1"/>
                <w:sz w:val="24"/>
              </w:rPr>
              <w:t>3.</w:t>
            </w:r>
            <w:r>
              <w:rPr>
                <w:rFonts w:asciiTheme="majorEastAsia" w:eastAsiaTheme="majorEastAsia" w:hAnsiTheme="majorEastAsia" w:cs="Calibri" w:hint="eastAsia"/>
                <w:b/>
                <w:bCs/>
                <w:color w:val="000000" w:themeColor="text1"/>
                <w:sz w:val="24"/>
              </w:rPr>
              <w:t>1.</w:t>
            </w:r>
            <w:r>
              <w:rPr>
                <w:rFonts w:asciiTheme="majorEastAsia" w:eastAsiaTheme="majorEastAsia" w:hAnsiTheme="majorEastAsia"/>
                <w:b/>
                <w:bCs/>
                <w:color w:val="000000" w:themeColor="text1"/>
                <w:sz w:val="24"/>
              </w:rPr>
              <w:t xml:space="preserve">3 </w:t>
            </w:r>
            <w:r>
              <w:rPr>
                <w:rFonts w:asciiTheme="majorEastAsia" w:eastAsiaTheme="majorEastAsia" w:hAnsiTheme="majorEastAsia" w:cs="微软雅黑" w:hint="eastAsia"/>
                <w:b/>
                <w:bCs/>
                <w:color w:val="000000" w:themeColor="text1"/>
                <w:sz w:val="24"/>
              </w:rPr>
              <w:t>拟解决的关键科学问题</w:t>
            </w:r>
          </w:p>
          <w:p w14:paraId="4A3469B5" w14:textId="77777777" w:rsidR="00F3376F" w:rsidRDefault="00000000">
            <w:pPr>
              <w:pStyle w:val="af1"/>
              <w:numPr>
                <w:ilvl w:val="0"/>
                <w:numId w:val="18"/>
              </w:numPr>
              <w:adjustRightInd w:val="0"/>
              <w:snapToGrid w:val="0"/>
              <w:spacing w:line="320" w:lineRule="exact"/>
              <w:ind w:leftChars="50" w:left="596" w:firstLineChars="0"/>
              <w:rPr>
                <w:rFonts w:asciiTheme="majorEastAsia" w:eastAsiaTheme="majorEastAsia" w:hAnsiTheme="majorEastAsia" w:hint="eastAsia"/>
                <w:color w:val="000000" w:themeColor="text1"/>
                <w:sz w:val="24"/>
              </w:rPr>
              <w:pPrChange w:id="146" w:author="cheng lian" w:date="2025-07-27T17:35:00Z" w16du:dateUtc="2025-07-27T09:35:00Z">
                <w:pPr>
                  <w:pStyle w:val="af1"/>
                  <w:numPr>
                    <w:numId w:val="2"/>
                  </w:numPr>
                  <w:adjustRightInd w:val="0"/>
                  <w:snapToGrid w:val="0"/>
                  <w:spacing w:before="50" w:line="320" w:lineRule="exact"/>
                  <w:ind w:leftChars="100" w:left="752" w:firstLineChars="0" w:hanging="440"/>
                </w:pPr>
              </w:pPrChange>
            </w:pPr>
            <w:r>
              <w:rPr>
                <w:rFonts w:asciiTheme="majorEastAsia" w:eastAsiaTheme="majorEastAsia" w:hAnsiTheme="majorEastAsia" w:hint="eastAsia"/>
                <w:color w:val="000000" w:themeColor="text1"/>
                <w:sz w:val="24"/>
              </w:rPr>
              <w:t>AD患者是否存在大脑情绪调节神经内分泌异常，从而导致情绪调节能力改变？</w:t>
            </w:r>
          </w:p>
          <w:p w14:paraId="57C81CA5" w14:textId="77777777" w:rsidR="00F3376F" w:rsidRDefault="00000000">
            <w:pPr>
              <w:pStyle w:val="af1"/>
              <w:numPr>
                <w:ilvl w:val="0"/>
                <w:numId w:val="18"/>
              </w:numPr>
              <w:adjustRightInd w:val="0"/>
              <w:snapToGrid w:val="0"/>
              <w:spacing w:line="320" w:lineRule="exact"/>
              <w:ind w:leftChars="50" w:left="596" w:firstLineChars="0"/>
              <w:rPr>
                <w:rFonts w:asciiTheme="majorEastAsia" w:eastAsiaTheme="majorEastAsia" w:hAnsiTheme="majorEastAsia" w:hint="eastAsia"/>
                <w:color w:val="000000" w:themeColor="text1"/>
                <w:sz w:val="24"/>
              </w:rPr>
              <w:pPrChange w:id="147" w:author="cheng lian" w:date="2025-07-27T17:35:00Z" w16du:dateUtc="2025-07-27T09:35:00Z">
                <w:pPr>
                  <w:pStyle w:val="af1"/>
                  <w:numPr>
                    <w:numId w:val="2"/>
                  </w:numPr>
                  <w:adjustRightInd w:val="0"/>
                  <w:snapToGrid w:val="0"/>
                  <w:spacing w:before="50" w:line="320" w:lineRule="exact"/>
                  <w:ind w:leftChars="100" w:left="752" w:firstLineChars="0" w:hanging="440"/>
                </w:pPr>
              </w:pPrChange>
            </w:pPr>
            <w:r>
              <w:rPr>
                <w:rFonts w:asciiTheme="majorEastAsia" w:eastAsiaTheme="majorEastAsia" w:hAnsiTheme="majorEastAsia" w:hint="eastAsia"/>
                <w:color w:val="000000" w:themeColor="text1"/>
                <w:sz w:val="24"/>
              </w:rPr>
              <w:t>音乐治疗是否可以通过改善 AD患者大脑情绪调节神经环路功能，从而改变其情绪调节能力、对 AD患者产生疗效？</w:t>
            </w:r>
          </w:p>
          <w:p w14:paraId="5E3C4804" w14:textId="77777777" w:rsidR="00F3376F" w:rsidRDefault="00000000">
            <w:pPr>
              <w:pStyle w:val="af1"/>
              <w:numPr>
                <w:ilvl w:val="0"/>
                <w:numId w:val="18"/>
              </w:numPr>
              <w:adjustRightInd w:val="0"/>
              <w:snapToGrid w:val="0"/>
              <w:spacing w:line="320" w:lineRule="exact"/>
              <w:ind w:leftChars="50" w:left="596" w:firstLineChars="0"/>
              <w:rPr>
                <w:rFonts w:asciiTheme="majorEastAsia" w:eastAsiaTheme="majorEastAsia" w:hAnsiTheme="majorEastAsia" w:hint="eastAsia"/>
                <w:color w:val="000000" w:themeColor="text1"/>
                <w:sz w:val="24"/>
              </w:rPr>
              <w:pPrChange w:id="148" w:author="cheng lian" w:date="2025-07-27T17:35:00Z" w16du:dateUtc="2025-07-27T09:35:00Z">
                <w:pPr>
                  <w:pStyle w:val="af1"/>
                  <w:numPr>
                    <w:numId w:val="2"/>
                  </w:numPr>
                  <w:adjustRightInd w:val="0"/>
                  <w:snapToGrid w:val="0"/>
                  <w:spacing w:before="50" w:line="320" w:lineRule="exact"/>
                  <w:ind w:leftChars="100" w:left="752" w:firstLineChars="0" w:hanging="440"/>
                </w:pPr>
              </w:pPrChange>
            </w:pPr>
            <w:r>
              <w:rPr>
                <w:rFonts w:asciiTheme="majorEastAsia" w:eastAsiaTheme="majorEastAsia" w:hAnsiTheme="majorEastAsia" w:hint="eastAsia"/>
                <w:color w:val="000000" w:themeColor="text1"/>
                <w:sz w:val="24"/>
              </w:rPr>
              <w:t>双耳节拍音乐治疗对 AD患者的疗效能否通过大脑情绪调节相关神经活动指标来预测？</w:t>
            </w:r>
          </w:p>
          <w:p w14:paraId="6B60E97B" w14:textId="77777777" w:rsidR="00F3376F" w:rsidRPr="00C7088A" w:rsidRDefault="00F3376F">
            <w:pPr>
              <w:adjustRightInd w:val="0"/>
              <w:snapToGrid w:val="0"/>
              <w:spacing w:before="50" w:line="320" w:lineRule="exact"/>
              <w:ind w:firstLineChars="200" w:firstLine="464"/>
              <w:rPr>
                <w:color w:val="000000" w:themeColor="text1"/>
                <w:sz w:val="24"/>
              </w:rPr>
            </w:pPr>
          </w:p>
          <w:p w14:paraId="400E565E" w14:textId="77777777" w:rsidR="00F3376F" w:rsidRDefault="00F3376F">
            <w:pPr>
              <w:adjustRightInd w:val="0"/>
              <w:snapToGrid w:val="0"/>
              <w:spacing w:before="50" w:line="320" w:lineRule="exact"/>
              <w:ind w:firstLineChars="200" w:firstLine="464"/>
              <w:rPr>
                <w:color w:val="000000" w:themeColor="text1"/>
                <w:sz w:val="24"/>
              </w:rPr>
            </w:pPr>
          </w:p>
        </w:tc>
      </w:tr>
      <w:tr w:rsidR="00F3376F" w14:paraId="23EDC4B9" w14:textId="77777777">
        <w:trPr>
          <w:trHeight w:val="6140"/>
          <w:jc w:val="center"/>
        </w:trPr>
        <w:tc>
          <w:tcPr>
            <w:tcW w:w="5000" w:type="pct"/>
            <w:gridSpan w:val="2"/>
          </w:tcPr>
          <w:p w14:paraId="1D5AC9DB" w14:textId="77777777" w:rsidR="00F3376F" w:rsidRDefault="00000000">
            <w:pPr>
              <w:adjustRightInd w:val="0"/>
              <w:snapToGrid w:val="0"/>
              <w:spacing w:before="120" w:line="320" w:lineRule="exact"/>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lastRenderedPageBreak/>
              <w:t>2．拟采取的研究方法、技术路线、实验方案及可行性分析</w:t>
            </w:r>
          </w:p>
          <w:p w14:paraId="38DDD239" w14:textId="77777777" w:rsidR="00B90A8A" w:rsidRDefault="00000000">
            <w:pPr>
              <w:adjustRightInd w:val="0"/>
              <w:snapToGrid w:val="0"/>
              <w:spacing w:before="50" w:line="320" w:lineRule="exact"/>
              <w:rPr>
                <w:ins w:id="149" w:author="cheng lian" w:date="2025-07-25T00:33:00Z" w16du:dateUtc="2025-07-24T16:33:00Z"/>
                <w:rFonts w:asciiTheme="majorEastAsia" w:eastAsiaTheme="majorEastAsia" w:hAnsiTheme="majorEastAsia" w:hint="eastAsia"/>
                <w:color w:val="000000" w:themeColor="text1"/>
                <w:sz w:val="24"/>
              </w:rPr>
              <w:pPrChange w:id="150" w:author="cheng lian" w:date="2025-07-27T17:41:00Z" w16du:dateUtc="2025-07-27T09:41:00Z">
                <w:pPr>
                  <w:adjustRightInd w:val="0"/>
                  <w:snapToGrid w:val="0"/>
                  <w:spacing w:before="50" w:line="320" w:lineRule="exact"/>
                  <w:ind w:firstLineChars="200" w:firstLine="464"/>
                </w:pPr>
              </w:pPrChange>
            </w:pPr>
            <w:r>
              <w:rPr>
                <w:rFonts w:asciiTheme="majorEastAsia" w:eastAsiaTheme="majorEastAsia" w:hAnsiTheme="majorEastAsia" w:hint="eastAsia"/>
                <w:b/>
                <w:bCs/>
                <w:color w:val="000000" w:themeColor="text1"/>
                <w:sz w:val="24"/>
                <w:rPrChange w:id="151" w:author="Administrator" w:date="2025-07-24T08:16:00Z">
                  <w:rPr>
                    <w:rFonts w:asciiTheme="majorEastAsia" w:eastAsiaTheme="majorEastAsia" w:hAnsiTheme="majorEastAsia" w:hint="eastAsia"/>
                    <w:color w:val="000000" w:themeColor="text1"/>
                    <w:sz w:val="24"/>
                  </w:rPr>
                </w:rPrChange>
              </w:rPr>
              <w:t>3.2.1研究方法</w:t>
            </w:r>
            <w:r>
              <w:rPr>
                <w:rFonts w:asciiTheme="majorEastAsia" w:eastAsiaTheme="majorEastAsia" w:hAnsiTheme="majorEastAsia" w:hint="eastAsia"/>
                <w:color w:val="000000" w:themeColor="text1"/>
                <w:sz w:val="24"/>
              </w:rPr>
              <w:t xml:space="preserve"> </w:t>
            </w:r>
          </w:p>
          <w:p w14:paraId="3EFE9A5E" w14:textId="15A011F6" w:rsidR="00F3376F" w:rsidRDefault="00000000">
            <w:pPr>
              <w:adjustRightInd w:val="0"/>
              <w:snapToGrid w:val="0"/>
              <w:spacing w:before="50" w:line="320" w:lineRule="exact"/>
              <w:rPr>
                <w:rFonts w:asciiTheme="majorEastAsia" w:eastAsiaTheme="majorEastAsia" w:hAnsiTheme="majorEastAsia" w:hint="eastAsia"/>
                <w:color w:val="000000" w:themeColor="text1"/>
                <w:sz w:val="24"/>
              </w:rPr>
              <w:pPrChange w:id="152" w:author="cheng lian" w:date="2025-07-27T17:41:00Z" w16du:dateUtc="2025-07-27T09:41:00Z">
                <w:pPr>
                  <w:adjustRightInd w:val="0"/>
                  <w:snapToGrid w:val="0"/>
                  <w:spacing w:before="50" w:line="320" w:lineRule="exact"/>
                  <w:ind w:firstLineChars="200" w:firstLine="464"/>
                </w:pPr>
              </w:pPrChange>
            </w:pPr>
            <w:commentRangeStart w:id="153"/>
            <w:r>
              <w:rPr>
                <w:rFonts w:asciiTheme="majorEastAsia" w:eastAsiaTheme="majorEastAsia" w:hAnsiTheme="majorEastAsia" w:hint="eastAsia"/>
                <w:color w:val="000000" w:themeColor="text1"/>
                <w:sz w:val="24"/>
              </w:rPr>
              <w:t>(1) 各组样本量及计算依据：本研究将纳入60例焦虑障碍（Anxiety Disorder, AD）患者，同时招募性别、年龄、文化水平等方面匹配的健康对照（Healthy Control，HC）30例。样本量的计算依据如下：</w:t>
            </w:r>
          </w:p>
          <w:p w14:paraId="4874F0C0" w14:textId="77777777" w:rsidR="00F3376F" w:rsidRPr="00B90A8A" w:rsidRDefault="00000000">
            <w:pPr>
              <w:pStyle w:val="af1"/>
              <w:numPr>
                <w:ilvl w:val="0"/>
                <w:numId w:val="11"/>
              </w:numPr>
              <w:adjustRightInd w:val="0"/>
              <w:snapToGrid w:val="0"/>
              <w:spacing w:line="320" w:lineRule="exact"/>
              <w:ind w:leftChars="50" w:left="596" w:firstLineChars="0"/>
              <w:rPr>
                <w:rFonts w:asciiTheme="majorEastAsia" w:eastAsiaTheme="majorEastAsia" w:hAnsiTheme="majorEastAsia"/>
                <w:color w:val="000000" w:themeColor="text1"/>
                <w:sz w:val="24"/>
                <w:rPrChange w:id="154" w:author="cheng lian" w:date="2025-07-25T00:34:00Z" w16du:dateUtc="2025-07-24T16:34:00Z">
                  <w:rPr/>
                </w:rPrChange>
              </w:rPr>
              <w:pPrChange w:id="155" w:author="cheng lian" w:date="2025-07-27T17:42:00Z" w16du:dateUtc="2025-07-27T09:42:00Z">
                <w:pPr>
                  <w:adjustRightInd w:val="0"/>
                  <w:snapToGrid w:val="0"/>
                  <w:spacing w:before="50" w:line="320" w:lineRule="exact"/>
                  <w:ind w:firstLineChars="200" w:firstLine="624"/>
                </w:pPr>
              </w:pPrChange>
            </w:pPr>
            <w:del w:id="156" w:author="cheng lian" w:date="2025-07-25T00:33:00Z" w16du:dateUtc="2025-07-24T16:33:00Z">
              <w:r w:rsidRPr="00B90A8A" w:rsidDel="00B90A8A">
                <w:rPr>
                  <w:rFonts w:asciiTheme="majorEastAsia" w:eastAsiaTheme="majorEastAsia" w:hAnsiTheme="majorEastAsia" w:hint="eastAsia"/>
                  <w:color w:val="000000" w:themeColor="text1"/>
                  <w:sz w:val="24"/>
                  <w:rPrChange w:id="157" w:author="cheng lian" w:date="2025-07-25T00:34:00Z" w16du:dateUtc="2025-07-24T16:34:00Z">
                    <w:rPr>
                      <w:rFonts w:hint="eastAsia"/>
                    </w:rPr>
                  </w:rPrChange>
                </w:rPr>
                <w:delText>（</w:delText>
              </w:r>
              <w:r w:rsidRPr="00B90A8A" w:rsidDel="00B90A8A">
                <w:rPr>
                  <w:rFonts w:asciiTheme="majorEastAsia" w:eastAsiaTheme="majorEastAsia" w:hAnsiTheme="majorEastAsia"/>
                  <w:color w:val="000000" w:themeColor="text1"/>
                  <w:sz w:val="24"/>
                  <w:rPrChange w:id="158" w:author="cheng lian" w:date="2025-07-25T00:34:00Z" w16du:dateUtc="2025-07-24T16:34:00Z">
                    <w:rPr/>
                  </w:rPrChange>
                </w:rPr>
                <w:delText>1</w:delText>
              </w:r>
              <w:r w:rsidRPr="00B90A8A" w:rsidDel="00B90A8A">
                <w:rPr>
                  <w:rFonts w:asciiTheme="majorEastAsia" w:eastAsiaTheme="majorEastAsia" w:hAnsiTheme="majorEastAsia" w:hint="eastAsia"/>
                  <w:color w:val="000000" w:themeColor="text1"/>
                  <w:sz w:val="24"/>
                  <w:rPrChange w:id="159" w:author="cheng lian" w:date="2025-07-25T00:34:00Z" w16du:dateUtc="2025-07-24T16:34:00Z">
                    <w:rPr>
                      <w:rFonts w:hint="eastAsia"/>
                    </w:rPr>
                  </w:rPrChange>
                </w:rPr>
                <w:delText>）</w:delText>
              </w:r>
            </w:del>
            <w:r w:rsidRPr="00B90A8A">
              <w:rPr>
                <w:rFonts w:asciiTheme="majorEastAsia" w:eastAsiaTheme="majorEastAsia" w:hAnsiTheme="majorEastAsia" w:hint="eastAsia"/>
                <w:color w:val="000000" w:themeColor="text1"/>
                <w:sz w:val="24"/>
                <w:rPrChange w:id="160" w:author="cheng lian" w:date="2025-07-25T00:34:00Z" w16du:dateUtc="2025-07-24T16:34:00Z">
                  <w:rPr>
                    <w:rFonts w:hint="eastAsia"/>
                  </w:rPr>
                </w:rPrChange>
              </w:rPr>
              <w:t>根据经验和参考相关文献，影像学研究中每组至少需要</w:t>
            </w:r>
            <w:r w:rsidRPr="00B90A8A">
              <w:rPr>
                <w:rFonts w:asciiTheme="majorEastAsia" w:eastAsiaTheme="majorEastAsia" w:hAnsiTheme="majorEastAsia"/>
                <w:color w:val="000000" w:themeColor="text1"/>
                <w:sz w:val="24"/>
                <w:rPrChange w:id="161" w:author="cheng lian" w:date="2025-07-25T00:34:00Z" w16du:dateUtc="2025-07-24T16:34:00Z">
                  <w:rPr/>
                </w:rPrChange>
              </w:rPr>
              <w:t>25-30</w:t>
            </w:r>
            <w:r w:rsidRPr="00B90A8A">
              <w:rPr>
                <w:rFonts w:asciiTheme="majorEastAsia" w:eastAsiaTheme="majorEastAsia" w:hAnsiTheme="majorEastAsia" w:hint="eastAsia"/>
                <w:color w:val="000000" w:themeColor="text1"/>
                <w:sz w:val="24"/>
                <w:rPrChange w:id="162" w:author="cheng lian" w:date="2025-07-25T00:34:00Z" w16du:dateUtc="2025-07-24T16:34:00Z">
                  <w:rPr>
                    <w:rFonts w:hint="eastAsia"/>
                  </w:rPr>
                </w:rPrChange>
              </w:rPr>
              <w:t>例研究对象。</w:t>
            </w:r>
          </w:p>
          <w:p w14:paraId="4944BF1B" w14:textId="77777777" w:rsidR="00F3376F" w:rsidRPr="00B90A8A" w:rsidRDefault="00000000">
            <w:pPr>
              <w:pStyle w:val="af1"/>
              <w:numPr>
                <w:ilvl w:val="0"/>
                <w:numId w:val="11"/>
              </w:numPr>
              <w:adjustRightInd w:val="0"/>
              <w:snapToGrid w:val="0"/>
              <w:spacing w:line="320" w:lineRule="exact"/>
              <w:ind w:leftChars="50" w:left="596" w:firstLineChars="0"/>
              <w:rPr>
                <w:rFonts w:asciiTheme="majorEastAsia" w:eastAsiaTheme="majorEastAsia" w:hAnsiTheme="majorEastAsia"/>
                <w:color w:val="000000" w:themeColor="text1"/>
                <w:sz w:val="24"/>
                <w:rPrChange w:id="163" w:author="cheng lian" w:date="2025-07-25T00:34:00Z" w16du:dateUtc="2025-07-24T16:34:00Z">
                  <w:rPr/>
                </w:rPrChange>
              </w:rPr>
              <w:pPrChange w:id="164" w:author="cheng lian" w:date="2025-07-27T17:42:00Z" w16du:dateUtc="2025-07-27T09:42:00Z">
                <w:pPr>
                  <w:adjustRightInd w:val="0"/>
                  <w:snapToGrid w:val="0"/>
                  <w:spacing w:before="50" w:line="320" w:lineRule="exact"/>
                  <w:ind w:firstLineChars="200" w:firstLine="624"/>
                </w:pPr>
              </w:pPrChange>
            </w:pPr>
            <w:del w:id="165" w:author="cheng lian" w:date="2025-07-25T00:33:00Z" w16du:dateUtc="2025-07-24T16:33:00Z">
              <w:r w:rsidRPr="00B90A8A" w:rsidDel="00B90A8A">
                <w:rPr>
                  <w:rFonts w:asciiTheme="majorEastAsia" w:eastAsiaTheme="majorEastAsia" w:hAnsiTheme="majorEastAsia" w:hint="eastAsia"/>
                  <w:color w:val="000000" w:themeColor="text1"/>
                  <w:sz w:val="24"/>
                  <w:rPrChange w:id="166" w:author="cheng lian" w:date="2025-07-25T00:34:00Z" w16du:dateUtc="2025-07-24T16:34:00Z">
                    <w:rPr>
                      <w:rFonts w:hint="eastAsia"/>
                    </w:rPr>
                  </w:rPrChange>
                </w:rPr>
                <w:delText>（</w:delText>
              </w:r>
              <w:r w:rsidRPr="00B90A8A" w:rsidDel="00B90A8A">
                <w:rPr>
                  <w:rFonts w:asciiTheme="majorEastAsia" w:eastAsiaTheme="majorEastAsia" w:hAnsiTheme="majorEastAsia"/>
                  <w:color w:val="000000" w:themeColor="text1"/>
                  <w:sz w:val="24"/>
                  <w:rPrChange w:id="167" w:author="cheng lian" w:date="2025-07-25T00:34:00Z" w16du:dateUtc="2025-07-24T16:34:00Z">
                    <w:rPr/>
                  </w:rPrChange>
                </w:rPr>
                <w:delText>2</w:delText>
              </w:r>
              <w:r w:rsidRPr="00B90A8A" w:rsidDel="00B90A8A">
                <w:rPr>
                  <w:rFonts w:asciiTheme="majorEastAsia" w:eastAsiaTheme="majorEastAsia" w:hAnsiTheme="majorEastAsia" w:hint="eastAsia"/>
                  <w:color w:val="000000" w:themeColor="text1"/>
                  <w:sz w:val="24"/>
                  <w:rPrChange w:id="168" w:author="cheng lian" w:date="2025-07-25T00:34:00Z" w16du:dateUtc="2025-07-24T16:34:00Z">
                    <w:rPr>
                      <w:rFonts w:hint="eastAsia"/>
                    </w:rPr>
                  </w:rPrChange>
                </w:rPr>
                <w:delText>）</w:delText>
              </w:r>
            </w:del>
            <w:r w:rsidRPr="00B90A8A">
              <w:rPr>
                <w:rFonts w:asciiTheme="majorEastAsia" w:eastAsiaTheme="majorEastAsia" w:hAnsiTheme="majorEastAsia" w:hint="eastAsia"/>
                <w:color w:val="000000" w:themeColor="text1"/>
                <w:sz w:val="24"/>
                <w:rPrChange w:id="169" w:author="cheng lian" w:date="2025-07-25T00:34:00Z" w16du:dateUtc="2025-07-24T16:34:00Z">
                  <w:rPr>
                    <w:rFonts w:hint="eastAsia"/>
                  </w:rPr>
                </w:rPrChange>
              </w:rPr>
              <w:t>考虑到随访研究的脱落率约为</w:t>
            </w:r>
            <w:r w:rsidRPr="00B90A8A">
              <w:rPr>
                <w:rFonts w:asciiTheme="majorEastAsia" w:eastAsiaTheme="majorEastAsia" w:hAnsiTheme="majorEastAsia"/>
                <w:color w:val="000000" w:themeColor="text1"/>
                <w:sz w:val="24"/>
                <w:rPrChange w:id="170" w:author="cheng lian" w:date="2025-07-25T00:34:00Z" w16du:dateUtc="2025-07-24T16:34:00Z">
                  <w:rPr/>
                </w:rPrChange>
              </w:rPr>
              <w:t>15%</w:t>
            </w:r>
            <w:r w:rsidRPr="00B90A8A">
              <w:rPr>
                <w:rFonts w:asciiTheme="majorEastAsia" w:eastAsiaTheme="majorEastAsia" w:hAnsiTheme="majorEastAsia" w:hint="eastAsia"/>
                <w:color w:val="000000" w:themeColor="text1"/>
                <w:sz w:val="24"/>
                <w:rPrChange w:id="171" w:author="cheng lian" w:date="2025-07-25T00:34:00Z" w16du:dateUtc="2025-07-24T16:34:00Z">
                  <w:rPr>
                    <w:rFonts w:hint="eastAsia"/>
                  </w:rPr>
                </w:rPrChange>
              </w:rPr>
              <w:t>。</w:t>
            </w:r>
          </w:p>
          <w:p w14:paraId="6D6441FA" w14:textId="77777777" w:rsidR="00F3376F" w:rsidRPr="00B90A8A" w:rsidRDefault="00000000">
            <w:pPr>
              <w:pStyle w:val="af1"/>
              <w:numPr>
                <w:ilvl w:val="0"/>
                <w:numId w:val="11"/>
              </w:numPr>
              <w:adjustRightInd w:val="0"/>
              <w:snapToGrid w:val="0"/>
              <w:spacing w:line="320" w:lineRule="exact"/>
              <w:ind w:leftChars="50" w:left="596" w:firstLineChars="0"/>
              <w:rPr>
                <w:rFonts w:asciiTheme="majorEastAsia" w:eastAsiaTheme="majorEastAsia" w:hAnsiTheme="majorEastAsia"/>
                <w:color w:val="000000" w:themeColor="text1"/>
                <w:sz w:val="24"/>
                <w:rPrChange w:id="172" w:author="cheng lian" w:date="2025-07-25T00:34:00Z" w16du:dateUtc="2025-07-24T16:34:00Z">
                  <w:rPr/>
                </w:rPrChange>
              </w:rPr>
              <w:pPrChange w:id="173" w:author="cheng lian" w:date="2025-07-27T17:42:00Z" w16du:dateUtc="2025-07-27T09:42:00Z">
                <w:pPr>
                  <w:adjustRightInd w:val="0"/>
                  <w:snapToGrid w:val="0"/>
                  <w:spacing w:before="50" w:line="320" w:lineRule="exact"/>
                  <w:ind w:firstLineChars="200" w:firstLine="624"/>
                </w:pPr>
              </w:pPrChange>
            </w:pPr>
            <w:del w:id="174" w:author="cheng lian" w:date="2025-07-25T00:33:00Z" w16du:dateUtc="2025-07-24T16:33:00Z">
              <w:r w:rsidRPr="00B90A8A" w:rsidDel="00B90A8A">
                <w:rPr>
                  <w:rFonts w:asciiTheme="majorEastAsia" w:eastAsiaTheme="majorEastAsia" w:hAnsiTheme="majorEastAsia" w:hint="eastAsia"/>
                  <w:color w:val="000000" w:themeColor="text1"/>
                  <w:sz w:val="24"/>
                  <w:rPrChange w:id="175" w:author="cheng lian" w:date="2025-07-25T00:34:00Z" w16du:dateUtc="2025-07-24T16:34:00Z">
                    <w:rPr>
                      <w:rFonts w:hint="eastAsia"/>
                    </w:rPr>
                  </w:rPrChange>
                </w:rPr>
                <w:delText>（</w:delText>
              </w:r>
              <w:r w:rsidRPr="00B90A8A" w:rsidDel="00B90A8A">
                <w:rPr>
                  <w:rFonts w:asciiTheme="majorEastAsia" w:eastAsiaTheme="majorEastAsia" w:hAnsiTheme="majorEastAsia"/>
                  <w:color w:val="000000" w:themeColor="text1"/>
                  <w:sz w:val="24"/>
                  <w:rPrChange w:id="176" w:author="cheng lian" w:date="2025-07-25T00:34:00Z" w16du:dateUtc="2025-07-24T16:34:00Z">
                    <w:rPr/>
                  </w:rPrChange>
                </w:rPr>
                <w:delText>3</w:delText>
              </w:r>
              <w:r w:rsidRPr="00B90A8A" w:rsidDel="00B90A8A">
                <w:rPr>
                  <w:rFonts w:asciiTheme="majorEastAsia" w:eastAsiaTheme="majorEastAsia" w:hAnsiTheme="majorEastAsia" w:hint="eastAsia"/>
                  <w:color w:val="000000" w:themeColor="text1"/>
                  <w:sz w:val="24"/>
                  <w:rPrChange w:id="177" w:author="cheng lian" w:date="2025-07-25T00:34:00Z" w16du:dateUtc="2025-07-24T16:34:00Z">
                    <w:rPr>
                      <w:rFonts w:hint="eastAsia"/>
                    </w:rPr>
                  </w:rPrChange>
                </w:rPr>
                <w:delText>）</w:delText>
              </w:r>
            </w:del>
            <w:r w:rsidRPr="00B90A8A">
              <w:rPr>
                <w:rFonts w:asciiTheme="majorEastAsia" w:eastAsiaTheme="majorEastAsia" w:hAnsiTheme="majorEastAsia" w:hint="eastAsia"/>
                <w:color w:val="000000" w:themeColor="text1"/>
                <w:sz w:val="24"/>
                <w:rPrChange w:id="178" w:author="cheng lian" w:date="2025-07-25T00:34:00Z" w16du:dateUtc="2025-07-24T16:34:00Z">
                  <w:rPr>
                    <w:rFonts w:hint="eastAsia"/>
                  </w:rPr>
                </w:rPrChange>
              </w:rPr>
              <w:t>过往研究表明，双耳节拍音乐治疗后的有效率约为</w:t>
            </w:r>
            <w:r w:rsidRPr="00B90A8A">
              <w:rPr>
                <w:rFonts w:asciiTheme="majorEastAsia" w:eastAsiaTheme="majorEastAsia" w:hAnsiTheme="majorEastAsia"/>
                <w:color w:val="000000" w:themeColor="text1"/>
                <w:sz w:val="24"/>
                <w:rPrChange w:id="179" w:author="cheng lian" w:date="2025-07-25T00:34:00Z" w16du:dateUtc="2025-07-24T16:34:00Z">
                  <w:rPr/>
                </w:rPrChange>
              </w:rPr>
              <w:t>50%</w:t>
            </w:r>
            <w:r w:rsidRPr="00B90A8A">
              <w:rPr>
                <w:rFonts w:asciiTheme="majorEastAsia" w:eastAsiaTheme="majorEastAsia" w:hAnsiTheme="majorEastAsia" w:hint="eastAsia"/>
                <w:color w:val="000000" w:themeColor="text1"/>
                <w:sz w:val="24"/>
                <w:rPrChange w:id="180" w:author="cheng lian" w:date="2025-07-25T00:34:00Z" w16du:dateUtc="2025-07-24T16:34:00Z">
                  <w:rPr>
                    <w:rFonts w:hint="eastAsia"/>
                  </w:rPr>
                </w:rPrChange>
              </w:rPr>
              <w:t>。</w:t>
            </w:r>
          </w:p>
          <w:p w14:paraId="3A44057D" w14:textId="77777777" w:rsidR="00F3376F" w:rsidRPr="00B90A8A" w:rsidRDefault="00000000">
            <w:pPr>
              <w:pStyle w:val="af1"/>
              <w:numPr>
                <w:ilvl w:val="0"/>
                <w:numId w:val="11"/>
              </w:numPr>
              <w:adjustRightInd w:val="0"/>
              <w:snapToGrid w:val="0"/>
              <w:spacing w:line="320" w:lineRule="exact"/>
              <w:ind w:leftChars="50" w:left="596" w:firstLineChars="0"/>
              <w:rPr>
                <w:rFonts w:asciiTheme="majorEastAsia" w:eastAsiaTheme="majorEastAsia" w:hAnsiTheme="majorEastAsia"/>
                <w:color w:val="000000" w:themeColor="text1"/>
                <w:sz w:val="24"/>
                <w:rPrChange w:id="181" w:author="cheng lian" w:date="2025-07-25T00:34:00Z" w16du:dateUtc="2025-07-24T16:34:00Z">
                  <w:rPr/>
                </w:rPrChange>
              </w:rPr>
              <w:pPrChange w:id="182" w:author="cheng lian" w:date="2025-07-27T17:42:00Z" w16du:dateUtc="2025-07-27T09:42:00Z">
                <w:pPr>
                  <w:adjustRightInd w:val="0"/>
                  <w:snapToGrid w:val="0"/>
                  <w:spacing w:before="50" w:line="320" w:lineRule="exact"/>
                  <w:ind w:firstLineChars="200" w:firstLine="624"/>
                </w:pPr>
              </w:pPrChange>
            </w:pPr>
            <w:r w:rsidRPr="00B90A8A">
              <w:rPr>
                <w:rFonts w:asciiTheme="majorEastAsia" w:eastAsiaTheme="majorEastAsia" w:hAnsiTheme="majorEastAsia" w:hint="eastAsia"/>
                <w:color w:val="000000" w:themeColor="text1"/>
                <w:sz w:val="24"/>
                <w:rPrChange w:id="183" w:author="cheng lian" w:date="2025-07-25T00:34:00Z" w16du:dateUtc="2025-07-24T16:34:00Z">
                  <w:rPr>
                    <w:rFonts w:hint="eastAsia"/>
                  </w:rPr>
                </w:rPrChange>
              </w:rPr>
              <w:t>为确保在治疗结束后对治疗反应组和非反应组都有足够的样本进行分析，因此设置双耳节拍和单耳声波夹带患者各</w:t>
            </w:r>
            <w:r w:rsidRPr="00B90A8A">
              <w:rPr>
                <w:rFonts w:asciiTheme="majorEastAsia" w:eastAsiaTheme="majorEastAsia" w:hAnsiTheme="majorEastAsia"/>
                <w:color w:val="000000" w:themeColor="text1"/>
                <w:sz w:val="24"/>
                <w:rPrChange w:id="184" w:author="cheng lian" w:date="2025-07-25T00:34:00Z" w16du:dateUtc="2025-07-24T16:34:00Z">
                  <w:rPr/>
                </w:rPrChange>
              </w:rPr>
              <w:t>30</w:t>
            </w:r>
            <w:r w:rsidRPr="00B90A8A">
              <w:rPr>
                <w:rFonts w:asciiTheme="majorEastAsia" w:eastAsiaTheme="majorEastAsia" w:hAnsiTheme="majorEastAsia" w:hint="eastAsia"/>
                <w:color w:val="000000" w:themeColor="text1"/>
                <w:sz w:val="24"/>
                <w:rPrChange w:id="185" w:author="cheng lian" w:date="2025-07-25T00:34:00Z" w16du:dateUtc="2025-07-24T16:34:00Z">
                  <w:rPr>
                    <w:rFonts w:hint="eastAsia"/>
                  </w:rPr>
                </w:rPrChange>
              </w:rPr>
              <w:t>名。</w:t>
            </w:r>
            <w:r w:rsidRPr="00B90A8A">
              <w:rPr>
                <w:rFonts w:asciiTheme="majorEastAsia" w:eastAsiaTheme="majorEastAsia" w:hAnsiTheme="majorEastAsia"/>
                <w:color w:val="000000" w:themeColor="text1"/>
                <w:sz w:val="24"/>
                <w:rPrChange w:id="186" w:author="cheng lian" w:date="2025-07-25T00:34:00Z" w16du:dateUtc="2025-07-24T16:34:00Z">
                  <w:rPr/>
                </w:rPrChange>
              </w:rPr>
              <w:t xml:space="preserve"> </w:t>
            </w:r>
          </w:p>
          <w:p w14:paraId="5E935504" w14:textId="77777777" w:rsidR="00F3376F" w:rsidRDefault="00000000">
            <w:pPr>
              <w:adjustRightInd w:val="0"/>
              <w:snapToGrid w:val="0"/>
              <w:spacing w:before="50" w:line="320" w:lineRule="exact"/>
              <w:rPr>
                <w:rFonts w:asciiTheme="majorEastAsia" w:eastAsiaTheme="majorEastAsia" w:hAnsiTheme="majorEastAsia" w:hint="eastAsia"/>
                <w:color w:val="000000" w:themeColor="text1"/>
                <w:sz w:val="24"/>
              </w:rPr>
              <w:pPrChange w:id="187" w:author="cheng lian" w:date="2025-07-27T17:42:00Z" w16du:dateUtc="2025-07-27T09:42:00Z">
                <w:pPr>
                  <w:adjustRightInd w:val="0"/>
                  <w:snapToGrid w:val="0"/>
                  <w:spacing w:before="50" w:line="320" w:lineRule="exact"/>
                  <w:ind w:firstLineChars="200" w:firstLine="464"/>
                </w:pPr>
              </w:pPrChange>
            </w:pPr>
            <w:r>
              <w:rPr>
                <w:rFonts w:asciiTheme="majorEastAsia" w:eastAsiaTheme="majorEastAsia" w:hAnsiTheme="majorEastAsia" w:hint="eastAsia"/>
                <w:color w:val="000000" w:themeColor="text1"/>
                <w:sz w:val="24"/>
              </w:rPr>
              <w:t>(2)入选/排除/退出标准</w:t>
            </w:r>
            <w:commentRangeEnd w:id="153"/>
            <w:r>
              <w:commentReference w:id="153"/>
            </w:r>
          </w:p>
          <w:p w14:paraId="553154AA" w14:textId="77777777" w:rsidR="00F3376F" w:rsidRPr="001259D9" w:rsidRDefault="00000000">
            <w:pPr>
              <w:pStyle w:val="af1"/>
              <w:numPr>
                <w:ilvl w:val="0"/>
                <w:numId w:val="19"/>
              </w:numPr>
              <w:adjustRightInd w:val="0"/>
              <w:snapToGrid w:val="0"/>
              <w:spacing w:before="50" w:line="320" w:lineRule="exact"/>
              <w:ind w:leftChars="50" w:left="596" w:firstLineChars="0"/>
              <w:rPr>
                <w:rFonts w:asciiTheme="majorEastAsia" w:eastAsiaTheme="majorEastAsia" w:hAnsiTheme="majorEastAsia"/>
                <w:color w:val="000000" w:themeColor="text1"/>
                <w:sz w:val="24"/>
                <w:rPrChange w:id="188" w:author="cheng lian" w:date="2025-07-27T17:39:00Z" w16du:dateUtc="2025-07-27T09:39:00Z">
                  <w:rPr/>
                </w:rPrChange>
              </w:rPr>
              <w:pPrChange w:id="189" w:author="cheng lian" w:date="2025-07-27T17:42:00Z" w16du:dateUtc="2025-07-27T09:42:00Z">
                <w:pPr>
                  <w:adjustRightInd w:val="0"/>
                  <w:snapToGrid w:val="0"/>
                  <w:spacing w:before="50" w:line="320" w:lineRule="exact"/>
                  <w:ind w:firstLineChars="200" w:firstLine="624"/>
                </w:pPr>
              </w:pPrChange>
            </w:pPr>
            <w:del w:id="190" w:author="cheng lian" w:date="2025-07-27T17:39:00Z" w16du:dateUtc="2025-07-27T09:39:00Z">
              <w:r w:rsidRPr="001259D9" w:rsidDel="001259D9">
                <w:rPr>
                  <w:rFonts w:asciiTheme="majorEastAsia" w:eastAsiaTheme="majorEastAsia" w:hAnsiTheme="majorEastAsia"/>
                  <w:color w:val="000000" w:themeColor="text1"/>
                  <w:sz w:val="24"/>
                  <w:rPrChange w:id="191" w:author="cheng lian" w:date="2025-07-27T17:39:00Z" w16du:dateUtc="2025-07-27T09:39:00Z">
                    <w:rPr/>
                  </w:rPrChange>
                </w:rPr>
                <w:delText>1)</w:delText>
              </w:r>
            </w:del>
            <w:r w:rsidRPr="001259D9">
              <w:rPr>
                <w:rFonts w:asciiTheme="majorEastAsia" w:eastAsiaTheme="majorEastAsia" w:hAnsiTheme="majorEastAsia"/>
                <w:color w:val="000000" w:themeColor="text1"/>
                <w:sz w:val="24"/>
                <w:rPrChange w:id="192" w:author="cheng lian" w:date="2025-07-27T17:39:00Z" w16du:dateUtc="2025-07-27T09:39:00Z">
                  <w:rPr/>
                </w:rPrChange>
              </w:rPr>
              <w:t>AD</w:t>
            </w:r>
            <w:r w:rsidRPr="001259D9">
              <w:rPr>
                <w:rFonts w:asciiTheme="majorEastAsia" w:eastAsiaTheme="majorEastAsia" w:hAnsiTheme="majorEastAsia" w:hint="eastAsia"/>
                <w:color w:val="000000" w:themeColor="text1"/>
                <w:sz w:val="24"/>
                <w:rPrChange w:id="193" w:author="cheng lian" w:date="2025-07-27T17:39:00Z" w16du:dateUtc="2025-07-27T09:39:00Z">
                  <w:rPr>
                    <w:rFonts w:hint="eastAsia"/>
                  </w:rPr>
                </w:rPrChange>
              </w:rPr>
              <w:t>患者</w:t>
            </w:r>
            <w:r w:rsidRPr="001259D9">
              <w:rPr>
                <w:rFonts w:asciiTheme="majorEastAsia" w:eastAsiaTheme="majorEastAsia" w:hAnsiTheme="majorEastAsia"/>
                <w:color w:val="000000" w:themeColor="text1"/>
                <w:sz w:val="24"/>
                <w:rPrChange w:id="194" w:author="cheng lian" w:date="2025-07-27T17:39:00Z" w16du:dateUtc="2025-07-27T09:39:00Z">
                  <w:rPr/>
                </w:rPrChange>
              </w:rPr>
              <w:t>(</w:t>
            </w:r>
            <w:r w:rsidRPr="001259D9">
              <w:rPr>
                <w:rFonts w:asciiTheme="majorEastAsia" w:eastAsiaTheme="majorEastAsia" w:hAnsiTheme="majorEastAsia" w:hint="eastAsia"/>
                <w:color w:val="000000" w:themeColor="text1"/>
                <w:sz w:val="24"/>
                <w:rPrChange w:id="195" w:author="cheng lian" w:date="2025-07-27T17:39:00Z" w16du:dateUtc="2025-07-27T09:39:00Z">
                  <w:rPr>
                    <w:rFonts w:hint="eastAsia"/>
                  </w:rPr>
                </w:rPrChange>
              </w:rPr>
              <w:t>双耳节拍组</w:t>
            </w:r>
            <w:r w:rsidRPr="001259D9">
              <w:rPr>
                <w:rFonts w:asciiTheme="majorEastAsia" w:eastAsiaTheme="majorEastAsia" w:hAnsiTheme="majorEastAsia"/>
                <w:color w:val="000000" w:themeColor="text1"/>
                <w:sz w:val="24"/>
                <w:rPrChange w:id="196" w:author="cheng lian" w:date="2025-07-27T17:39:00Z" w16du:dateUtc="2025-07-27T09:39:00Z">
                  <w:rPr/>
                </w:rPrChange>
              </w:rPr>
              <w:t>)</w:t>
            </w:r>
            <w:r w:rsidRPr="001259D9">
              <w:rPr>
                <w:rFonts w:asciiTheme="majorEastAsia" w:eastAsiaTheme="majorEastAsia" w:hAnsiTheme="majorEastAsia" w:hint="eastAsia"/>
                <w:color w:val="000000" w:themeColor="text1"/>
                <w:sz w:val="24"/>
                <w:rPrChange w:id="197" w:author="cheng lian" w:date="2025-07-27T17:39:00Z" w16du:dateUtc="2025-07-27T09:39:00Z">
                  <w:rPr>
                    <w:rFonts w:hint="eastAsia"/>
                  </w:rPr>
                </w:rPrChange>
              </w:rPr>
              <w:t>：</w:t>
            </w:r>
            <w:r w:rsidRPr="001259D9">
              <w:rPr>
                <w:rFonts w:asciiTheme="majorEastAsia" w:eastAsiaTheme="majorEastAsia" w:hAnsiTheme="majorEastAsia"/>
                <w:color w:val="000000" w:themeColor="text1"/>
                <w:sz w:val="24"/>
                <w:rPrChange w:id="198" w:author="cheng lian" w:date="2025-07-27T17:39:00Z" w16du:dateUtc="2025-07-27T09:39:00Z">
                  <w:rPr/>
                </w:rPrChange>
              </w:rPr>
              <w:t>30</w:t>
            </w:r>
            <w:r w:rsidRPr="001259D9">
              <w:rPr>
                <w:rFonts w:asciiTheme="majorEastAsia" w:eastAsiaTheme="majorEastAsia" w:hAnsiTheme="majorEastAsia" w:hint="eastAsia"/>
                <w:color w:val="000000" w:themeColor="text1"/>
                <w:sz w:val="24"/>
                <w:rPrChange w:id="199" w:author="cheng lian" w:date="2025-07-27T17:39:00Z" w16du:dateUtc="2025-07-27T09:39:00Z">
                  <w:rPr>
                    <w:rFonts w:hint="eastAsia"/>
                  </w:rPr>
                </w:rPrChange>
              </w:rPr>
              <w:t>例</w:t>
            </w:r>
            <w:r w:rsidRPr="001259D9">
              <w:rPr>
                <w:rFonts w:asciiTheme="majorEastAsia" w:eastAsiaTheme="majorEastAsia" w:hAnsiTheme="majorEastAsia"/>
                <w:color w:val="000000" w:themeColor="text1"/>
                <w:sz w:val="24"/>
                <w:rPrChange w:id="200"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01" w:author="cheng lian" w:date="2025-07-27T17:39:00Z" w16du:dateUtc="2025-07-27T09:39:00Z">
                  <w:rPr>
                    <w:rFonts w:hint="eastAsia"/>
                  </w:rPr>
                </w:rPrChange>
              </w:rPr>
              <w:t>本项目拟在苏州市独墅湖医院精神医学科门诊部收集</w:t>
            </w:r>
            <w:r w:rsidRPr="001259D9">
              <w:rPr>
                <w:rFonts w:asciiTheme="majorEastAsia" w:eastAsiaTheme="majorEastAsia" w:hAnsiTheme="majorEastAsia"/>
                <w:color w:val="000000" w:themeColor="text1"/>
                <w:sz w:val="24"/>
                <w:rPrChange w:id="202" w:author="cheng lian" w:date="2025-07-27T17:39:00Z" w16du:dateUtc="2025-07-27T09:39:00Z">
                  <w:rPr/>
                </w:rPrChange>
              </w:rPr>
              <w:t>AD</w:t>
            </w:r>
            <w:r w:rsidRPr="001259D9">
              <w:rPr>
                <w:rFonts w:asciiTheme="majorEastAsia" w:eastAsiaTheme="majorEastAsia" w:hAnsiTheme="majorEastAsia" w:hint="eastAsia"/>
                <w:color w:val="000000" w:themeColor="text1"/>
                <w:sz w:val="24"/>
                <w:rPrChange w:id="203" w:author="cheng lian" w:date="2025-07-27T17:39:00Z" w16du:dateUtc="2025-07-27T09:39:00Z">
                  <w:rPr>
                    <w:rFonts w:hint="eastAsia"/>
                  </w:rPr>
                </w:rPrChange>
              </w:rPr>
              <w:t>患者</w:t>
            </w:r>
            <w:r w:rsidRPr="001259D9">
              <w:rPr>
                <w:rFonts w:asciiTheme="majorEastAsia" w:eastAsiaTheme="majorEastAsia" w:hAnsiTheme="majorEastAsia"/>
                <w:color w:val="000000" w:themeColor="text1"/>
                <w:sz w:val="24"/>
                <w:rPrChange w:id="204" w:author="cheng lian" w:date="2025-07-27T17:39:00Z" w16du:dateUtc="2025-07-27T09:39:00Z">
                  <w:rPr/>
                </w:rPrChange>
              </w:rPr>
              <w:t>30</w:t>
            </w:r>
            <w:r w:rsidRPr="001259D9">
              <w:rPr>
                <w:rFonts w:asciiTheme="majorEastAsia" w:eastAsiaTheme="majorEastAsia" w:hAnsiTheme="majorEastAsia" w:hint="eastAsia"/>
                <w:color w:val="000000" w:themeColor="text1"/>
                <w:sz w:val="24"/>
                <w:rPrChange w:id="205" w:author="cheng lian" w:date="2025-07-27T17:39:00Z" w16du:dateUtc="2025-07-27T09:39:00Z">
                  <w:rPr>
                    <w:rFonts w:hint="eastAsia"/>
                  </w:rPr>
                </w:rPrChange>
              </w:rPr>
              <w:t>例，具体入组标准如下：</w:t>
            </w:r>
            <w:r w:rsidRPr="001259D9">
              <w:rPr>
                <w:rFonts w:asciiTheme="majorEastAsia" w:eastAsiaTheme="majorEastAsia" w:hAnsiTheme="majorEastAsia"/>
                <w:color w:val="000000" w:themeColor="text1"/>
                <w:sz w:val="24"/>
                <w:rPrChange w:id="206"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07" w:author="cheng lian" w:date="2025-07-27T17:39:00Z" w16du:dateUtc="2025-07-27T09:39:00Z">
                  <w:rPr>
                    <w:rFonts w:hint="eastAsia"/>
                  </w:rPr>
                </w:rPrChange>
              </w:rPr>
              <w:t>入组标准：</w:t>
            </w:r>
            <w:r w:rsidRPr="001259D9">
              <w:rPr>
                <w:rFonts w:asciiTheme="majorEastAsia" w:eastAsiaTheme="majorEastAsia" w:hAnsiTheme="majorEastAsia"/>
                <w:color w:val="000000" w:themeColor="text1"/>
                <w:sz w:val="24"/>
                <w:rPrChange w:id="208"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09" w:author="cheng lian" w:date="2025-07-27T17:39:00Z" w16du:dateUtc="2025-07-27T09:39:00Z">
                  <w:rPr>
                    <w:rFonts w:hint="eastAsia"/>
                  </w:rPr>
                </w:rPrChange>
              </w:rPr>
              <w:t>①</w:t>
            </w:r>
            <w:r w:rsidRPr="001259D9">
              <w:rPr>
                <w:rFonts w:asciiTheme="majorEastAsia" w:eastAsiaTheme="majorEastAsia" w:hAnsiTheme="majorEastAsia"/>
                <w:color w:val="000000" w:themeColor="text1"/>
                <w:sz w:val="24"/>
                <w:rPrChange w:id="210"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11" w:author="cheng lian" w:date="2025-07-27T17:39:00Z" w16du:dateUtc="2025-07-27T09:39:00Z">
                  <w:rPr>
                    <w:rFonts w:hint="eastAsia"/>
                  </w:rPr>
                </w:rPrChange>
              </w:rPr>
              <w:t>汉族，年龄</w:t>
            </w:r>
            <w:r w:rsidRPr="001259D9">
              <w:rPr>
                <w:rFonts w:asciiTheme="majorEastAsia" w:eastAsiaTheme="majorEastAsia" w:hAnsiTheme="majorEastAsia"/>
                <w:color w:val="000000" w:themeColor="text1"/>
                <w:sz w:val="24"/>
                <w:rPrChange w:id="212" w:author="cheng lian" w:date="2025-07-27T17:39:00Z" w16du:dateUtc="2025-07-27T09:39:00Z">
                  <w:rPr/>
                </w:rPrChange>
              </w:rPr>
              <w:t xml:space="preserve"> 18~60</w:t>
            </w:r>
            <w:r w:rsidRPr="001259D9">
              <w:rPr>
                <w:rFonts w:asciiTheme="majorEastAsia" w:eastAsiaTheme="majorEastAsia" w:hAnsiTheme="majorEastAsia" w:hint="eastAsia"/>
                <w:color w:val="000000" w:themeColor="text1"/>
                <w:sz w:val="24"/>
                <w:rPrChange w:id="213" w:author="cheng lian" w:date="2025-07-27T17:39:00Z" w16du:dateUtc="2025-07-27T09:39:00Z">
                  <w:rPr>
                    <w:rFonts w:hint="eastAsia"/>
                  </w:rPr>
                </w:rPrChange>
              </w:rPr>
              <w:t>岁，右利手；</w:t>
            </w:r>
            <w:r w:rsidRPr="001259D9">
              <w:rPr>
                <w:rFonts w:asciiTheme="majorEastAsia" w:eastAsiaTheme="majorEastAsia" w:hAnsiTheme="majorEastAsia"/>
                <w:color w:val="000000" w:themeColor="text1"/>
                <w:sz w:val="24"/>
                <w:rPrChange w:id="214"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15" w:author="cheng lian" w:date="2025-07-27T17:39:00Z" w16du:dateUtc="2025-07-27T09:39:00Z">
                  <w:rPr>
                    <w:rFonts w:hint="eastAsia"/>
                  </w:rPr>
                </w:rPrChange>
              </w:rPr>
              <w:t>②</w:t>
            </w:r>
            <w:r w:rsidRPr="001259D9">
              <w:rPr>
                <w:rFonts w:asciiTheme="majorEastAsia" w:eastAsiaTheme="majorEastAsia" w:hAnsiTheme="majorEastAsia"/>
                <w:color w:val="000000" w:themeColor="text1"/>
                <w:sz w:val="24"/>
                <w:rPrChange w:id="216"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17" w:author="cheng lian" w:date="2025-07-27T17:39:00Z" w16du:dateUtc="2025-07-27T09:39:00Z">
                  <w:rPr>
                    <w:rFonts w:hint="eastAsia"/>
                  </w:rPr>
                </w:rPrChange>
              </w:rPr>
              <w:t>具有初中及以上受教育程度；</w:t>
            </w:r>
            <w:r w:rsidRPr="001259D9">
              <w:rPr>
                <w:rFonts w:asciiTheme="majorEastAsia" w:eastAsiaTheme="majorEastAsia" w:hAnsiTheme="majorEastAsia"/>
                <w:color w:val="000000" w:themeColor="text1"/>
                <w:sz w:val="24"/>
                <w:rPrChange w:id="218"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19" w:author="cheng lian" w:date="2025-07-27T17:39:00Z" w16du:dateUtc="2025-07-27T09:39:00Z">
                  <w:rPr>
                    <w:rFonts w:hint="eastAsia"/>
                  </w:rPr>
                </w:rPrChange>
              </w:rPr>
              <w:t>③</w:t>
            </w:r>
            <w:r w:rsidRPr="001259D9">
              <w:rPr>
                <w:rFonts w:asciiTheme="majorEastAsia" w:eastAsiaTheme="majorEastAsia" w:hAnsiTheme="majorEastAsia"/>
                <w:color w:val="000000" w:themeColor="text1"/>
                <w:sz w:val="24"/>
                <w:rPrChange w:id="220"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21" w:author="cheng lian" w:date="2025-07-27T17:39:00Z" w16du:dateUtc="2025-07-27T09:39:00Z">
                  <w:rPr>
                    <w:rFonts w:hint="eastAsia"/>
                  </w:rPr>
                </w:rPrChange>
              </w:rPr>
              <w:t>符合</w:t>
            </w:r>
            <w:r w:rsidRPr="001259D9">
              <w:rPr>
                <w:rFonts w:asciiTheme="majorEastAsia" w:eastAsiaTheme="majorEastAsia" w:hAnsiTheme="majorEastAsia"/>
                <w:color w:val="000000" w:themeColor="text1"/>
                <w:sz w:val="24"/>
                <w:rPrChange w:id="222" w:author="cheng lian" w:date="2025-07-27T17:39:00Z" w16du:dateUtc="2025-07-27T09:39:00Z">
                  <w:rPr/>
                </w:rPrChange>
              </w:rPr>
              <w:t xml:space="preserve"> DSM-5</w:t>
            </w:r>
            <w:r w:rsidRPr="001259D9">
              <w:rPr>
                <w:rFonts w:asciiTheme="majorEastAsia" w:eastAsiaTheme="majorEastAsia" w:hAnsiTheme="majorEastAsia" w:hint="eastAsia"/>
                <w:color w:val="000000" w:themeColor="text1"/>
                <w:sz w:val="24"/>
                <w:rPrChange w:id="223" w:author="cheng lian" w:date="2025-07-27T17:39:00Z" w16du:dateUtc="2025-07-27T09:39:00Z">
                  <w:rPr>
                    <w:rFonts w:hint="eastAsia"/>
                  </w:rPr>
                </w:rPrChange>
              </w:rPr>
              <w:t>中</w:t>
            </w:r>
            <w:r w:rsidRPr="001259D9">
              <w:rPr>
                <w:rFonts w:asciiTheme="majorEastAsia" w:eastAsiaTheme="majorEastAsia" w:hAnsiTheme="majorEastAsia"/>
                <w:color w:val="000000" w:themeColor="text1"/>
                <w:sz w:val="24"/>
                <w:rPrChange w:id="224"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25" w:author="cheng lian" w:date="2025-07-27T17:39:00Z" w16du:dateUtc="2025-07-27T09:39:00Z">
                  <w:rPr>
                    <w:rFonts w:hint="eastAsia"/>
                  </w:rPr>
                </w:rPrChange>
              </w:rPr>
              <w:t>焦虑障碍诊断标准</w:t>
            </w:r>
            <w:r w:rsidRPr="001259D9">
              <w:rPr>
                <w:rFonts w:asciiTheme="majorEastAsia" w:eastAsiaTheme="majorEastAsia" w:hAnsiTheme="majorEastAsia"/>
                <w:color w:val="000000" w:themeColor="text1"/>
                <w:sz w:val="24"/>
                <w:rPrChange w:id="226"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27" w:author="cheng lian" w:date="2025-07-27T17:39:00Z" w16du:dateUtc="2025-07-27T09:39:00Z">
                  <w:rPr>
                    <w:rFonts w:hint="eastAsia"/>
                  </w:rPr>
                </w:rPrChange>
              </w:rPr>
              <w:t>④</w:t>
            </w:r>
            <w:r w:rsidRPr="001259D9">
              <w:rPr>
                <w:rFonts w:asciiTheme="majorEastAsia" w:eastAsiaTheme="majorEastAsia" w:hAnsiTheme="majorEastAsia"/>
                <w:color w:val="000000" w:themeColor="text1"/>
                <w:sz w:val="24"/>
                <w:rPrChange w:id="228"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29" w:author="cheng lian" w:date="2025-07-27T17:39:00Z" w16du:dateUtc="2025-07-27T09:39:00Z">
                  <w:rPr>
                    <w:rFonts w:hint="eastAsia"/>
                  </w:rPr>
                </w:rPrChange>
              </w:rPr>
              <w:t>入组前</w:t>
            </w:r>
            <w:r w:rsidRPr="001259D9">
              <w:rPr>
                <w:rFonts w:asciiTheme="majorEastAsia" w:eastAsiaTheme="majorEastAsia" w:hAnsiTheme="majorEastAsia"/>
                <w:color w:val="000000" w:themeColor="text1"/>
                <w:sz w:val="24"/>
                <w:rPrChange w:id="230" w:author="cheng lian" w:date="2025-07-27T17:39:00Z" w16du:dateUtc="2025-07-27T09:39:00Z">
                  <w:rPr/>
                </w:rPrChange>
              </w:rPr>
              <w:t xml:space="preserve"> 1</w:t>
            </w:r>
            <w:r w:rsidRPr="001259D9">
              <w:rPr>
                <w:rFonts w:asciiTheme="majorEastAsia" w:eastAsiaTheme="majorEastAsia" w:hAnsiTheme="majorEastAsia" w:hint="eastAsia"/>
                <w:color w:val="000000" w:themeColor="text1"/>
                <w:sz w:val="24"/>
                <w:rPrChange w:id="231" w:author="cheng lian" w:date="2025-07-27T17:39:00Z" w16du:dateUtc="2025-07-27T09:39:00Z">
                  <w:rPr>
                    <w:rFonts w:hint="eastAsia"/>
                  </w:rPr>
                </w:rPrChange>
              </w:rPr>
              <w:t>个月内未接受过系统的营养治疗、精神科药物治疗及任何形式的心理治疗；</w:t>
            </w:r>
            <w:r w:rsidRPr="001259D9">
              <w:rPr>
                <w:rFonts w:asciiTheme="majorEastAsia" w:eastAsiaTheme="majorEastAsia" w:hAnsiTheme="majorEastAsia"/>
                <w:color w:val="000000" w:themeColor="text1"/>
                <w:sz w:val="24"/>
                <w:rPrChange w:id="232"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33" w:author="cheng lian" w:date="2025-07-27T17:39:00Z" w16du:dateUtc="2025-07-27T09:39:00Z">
                  <w:rPr>
                    <w:rFonts w:hint="eastAsia"/>
                  </w:rPr>
                </w:rPrChange>
              </w:rPr>
              <w:t>⑤每位患者必须理解本项目的性质，并签署知情同意书。</w:t>
            </w:r>
            <w:r w:rsidRPr="001259D9">
              <w:rPr>
                <w:rFonts w:asciiTheme="majorEastAsia" w:eastAsiaTheme="majorEastAsia" w:hAnsiTheme="majorEastAsia"/>
                <w:color w:val="000000" w:themeColor="text1"/>
                <w:sz w:val="24"/>
                <w:rPrChange w:id="234"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35" w:author="cheng lian" w:date="2025-07-27T17:39:00Z" w16du:dateUtc="2025-07-27T09:39:00Z">
                  <w:rPr>
                    <w:rFonts w:hint="eastAsia"/>
                  </w:rPr>
                </w:rPrChange>
              </w:rPr>
              <w:t>排除标准</w:t>
            </w:r>
            <w:r w:rsidRPr="001259D9">
              <w:rPr>
                <w:rFonts w:asciiTheme="majorEastAsia" w:eastAsiaTheme="majorEastAsia" w:hAnsiTheme="majorEastAsia"/>
                <w:color w:val="000000" w:themeColor="text1"/>
                <w:sz w:val="24"/>
                <w:rPrChange w:id="236"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37" w:author="cheng lian" w:date="2025-07-27T17:39:00Z" w16du:dateUtc="2025-07-27T09:39:00Z">
                  <w:rPr>
                    <w:rFonts w:hint="eastAsia"/>
                  </w:rPr>
                </w:rPrChange>
              </w:rPr>
              <w:t>①</w:t>
            </w:r>
            <w:r w:rsidRPr="001259D9">
              <w:rPr>
                <w:rFonts w:asciiTheme="majorEastAsia" w:eastAsiaTheme="majorEastAsia" w:hAnsiTheme="majorEastAsia"/>
                <w:color w:val="000000" w:themeColor="text1"/>
                <w:sz w:val="24"/>
                <w:rPrChange w:id="238"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39" w:author="cheng lian" w:date="2025-07-27T17:39:00Z" w16du:dateUtc="2025-07-27T09:39:00Z">
                  <w:rPr>
                    <w:rFonts w:hint="eastAsia"/>
                  </w:rPr>
                </w:rPrChange>
              </w:rPr>
              <w:t>符合除</w:t>
            </w:r>
            <w:r w:rsidRPr="001259D9">
              <w:rPr>
                <w:rFonts w:asciiTheme="majorEastAsia" w:eastAsiaTheme="majorEastAsia" w:hAnsiTheme="majorEastAsia"/>
                <w:color w:val="000000" w:themeColor="text1"/>
                <w:sz w:val="24"/>
                <w:rPrChange w:id="240" w:author="cheng lian" w:date="2025-07-27T17:39:00Z" w16du:dateUtc="2025-07-27T09:39:00Z">
                  <w:rPr/>
                </w:rPrChange>
              </w:rPr>
              <w:t xml:space="preserve"> AD</w:t>
            </w:r>
            <w:r w:rsidRPr="001259D9">
              <w:rPr>
                <w:rFonts w:asciiTheme="majorEastAsia" w:eastAsiaTheme="majorEastAsia" w:hAnsiTheme="majorEastAsia" w:hint="eastAsia"/>
                <w:color w:val="000000" w:themeColor="text1"/>
                <w:sz w:val="24"/>
                <w:rPrChange w:id="241" w:author="cheng lian" w:date="2025-07-27T17:39:00Z" w16du:dateUtc="2025-07-27T09:39:00Z">
                  <w:rPr>
                    <w:rFonts w:hint="eastAsia"/>
                  </w:rPr>
                </w:rPrChange>
              </w:rPr>
              <w:t>外的</w:t>
            </w:r>
            <w:r w:rsidRPr="001259D9">
              <w:rPr>
                <w:rFonts w:asciiTheme="majorEastAsia" w:eastAsiaTheme="majorEastAsia" w:hAnsiTheme="majorEastAsia"/>
                <w:color w:val="000000" w:themeColor="text1"/>
                <w:sz w:val="24"/>
                <w:rPrChange w:id="242" w:author="cheng lian" w:date="2025-07-27T17:39:00Z" w16du:dateUtc="2025-07-27T09:39:00Z">
                  <w:rPr/>
                </w:rPrChange>
              </w:rPr>
              <w:t xml:space="preserve"> DSM-5</w:t>
            </w:r>
            <w:r w:rsidRPr="001259D9">
              <w:rPr>
                <w:rFonts w:asciiTheme="majorEastAsia" w:eastAsiaTheme="majorEastAsia" w:hAnsiTheme="majorEastAsia" w:hint="eastAsia"/>
                <w:color w:val="000000" w:themeColor="text1"/>
                <w:sz w:val="24"/>
                <w:rPrChange w:id="243" w:author="cheng lian" w:date="2025-07-27T17:39:00Z" w16du:dateUtc="2025-07-27T09:39:00Z">
                  <w:rPr>
                    <w:rFonts w:hint="eastAsia"/>
                  </w:rPr>
                </w:rPrChange>
              </w:rPr>
              <w:t>的其他诊断者，如物质相关及成瘾障碍、抑郁障碍、双相及相关障碍、强迫及相关障碍等，高自杀风险者，强烈的破坏冲动或反社会行为者；</w:t>
            </w:r>
            <w:r w:rsidRPr="001259D9">
              <w:rPr>
                <w:rFonts w:asciiTheme="majorEastAsia" w:eastAsiaTheme="majorEastAsia" w:hAnsiTheme="majorEastAsia"/>
                <w:color w:val="000000" w:themeColor="text1"/>
                <w:sz w:val="24"/>
                <w:rPrChange w:id="244"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45" w:author="cheng lian" w:date="2025-07-27T17:39:00Z" w16du:dateUtc="2025-07-27T09:39:00Z">
                  <w:rPr>
                    <w:rFonts w:hint="eastAsia"/>
                  </w:rPr>
                </w:rPrChange>
              </w:rPr>
              <w:t>②</w:t>
            </w:r>
            <w:r w:rsidRPr="001259D9">
              <w:rPr>
                <w:rFonts w:asciiTheme="majorEastAsia" w:eastAsiaTheme="majorEastAsia" w:hAnsiTheme="majorEastAsia"/>
                <w:color w:val="000000" w:themeColor="text1"/>
                <w:sz w:val="24"/>
                <w:rPrChange w:id="246"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47" w:author="cheng lian" w:date="2025-07-27T17:39:00Z" w16du:dateUtc="2025-07-27T09:39:00Z">
                  <w:rPr>
                    <w:rFonts w:hint="eastAsia"/>
                  </w:rPr>
                </w:rPrChange>
              </w:rPr>
              <w:t>患者有严重的原发性或继发性躯体疾病、认知功能损害，使患者无法完成所需</w:t>
            </w:r>
            <w:r w:rsidRPr="001259D9">
              <w:rPr>
                <w:rFonts w:asciiTheme="majorEastAsia" w:eastAsiaTheme="majorEastAsia" w:hAnsiTheme="majorEastAsia" w:hint="eastAsia"/>
                <w:color w:val="000000" w:themeColor="text1"/>
                <w:sz w:val="24"/>
                <w:rPrChange w:id="248" w:author="cheng lian" w:date="2025-07-27T17:39:00Z" w16du:dateUtc="2025-07-27T09:39:00Z">
                  <w:rPr>
                    <w:rFonts w:hint="eastAsia"/>
                  </w:rPr>
                </w:rPrChange>
              </w:rPr>
              <w:lastRenderedPageBreak/>
              <w:t>症状评估检查、心理学测试；</w:t>
            </w:r>
            <w:r w:rsidRPr="001259D9">
              <w:rPr>
                <w:rFonts w:asciiTheme="majorEastAsia" w:eastAsiaTheme="majorEastAsia" w:hAnsiTheme="majorEastAsia"/>
                <w:color w:val="000000" w:themeColor="text1"/>
                <w:sz w:val="24"/>
                <w:rPrChange w:id="249"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50" w:author="cheng lian" w:date="2025-07-27T17:39:00Z" w16du:dateUtc="2025-07-27T09:39:00Z">
                  <w:rPr>
                    <w:rFonts w:hint="eastAsia"/>
                  </w:rPr>
                </w:rPrChange>
              </w:rPr>
              <w:t>③</w:t>
            </w:r>
            <w:r w:rsidRPr="001259D9">
              <w:rPr>
                <w:rFonts w:asciiTheme="majorEastAsia" w:eastAsiaTheme="majorEastAsia" w:hAnsiTheme="majorEastAsia"/>
                <w:color w:val="000000" w:themeColor="text1"/>
                <w:sz w:val="24"/>
                <w:rPrChange w:id="251"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52" w:author="cheng lian" w:date="2025-07-27T17:39:00Z" w16du:dateUtc="2025-07-27T09:39:00Z">
                  <w:rPr>
                    <w:rFonts w:hint="eastAsia"/>
                  </w:rPr>
                </w:rPrChange>
              </w:rPr>
              <w:t>既往曾接受过系统的营养治疗、个体及团体心理治疗；</w:t>
            </w:r>
            <w:r w:rsidRPr="001259D9">
              <w:rPr>
                <w:rFonts w:asciiTheme="majorEastAsia" w:eastAsiaTheme="majorEastAsia" w:hAnsiTheme="majorEastAsia"/>
                <w:color w:val="000000" w:themeColor="text1"/>
                <w:sz w:val="24"/>
                <w:rPrChange w:id="253"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54" w:author="cheng lian" w:date="2025-07-27T17:39:00Z" w16du:dateUtc="2025-07-27T09:39:00Z">
                  <w:rPr>
                    <w:rFonts w:hint="eastAsia"/>
                  </w:rPr>
                </w:rPrChange>
              </w:rPr>
              <w:t>④</w:t>
            </w:r>
            <w:r w:rsidRPr="001259D9">
              <w:rPr>
                <w:rFonts w:asciiTheme="majorEastAsia" w:eastAsiaTheme="majorEastAsia" w:hAnsiTheme="majorEastAsia"/>
                <w:color w:val="000000" w:themeColor="text1"/>
                <w:sz w:val="24"/>
                <w:rPrChange w:id="255"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56" w:author="cheng lian" w:date="2025-07-27T17:39:00Z" w16du:dateUtc="2025-07-27T09:39:00Z">
                  <w:rPr>
                    <w:rFonts w:hint="eastAsia"/>
                  </w:rPr>
                </w:rPrChange>
              </w:rPr>
              <w:t>近</w:t>
            </w:r>
            <w:r w:rsidRPr="001259D9">
              <w:rPr>
                <w:rFonts w:asciiTheme="majorEastAsia" w:eastAsiaTheme="majorEastAsia" w:hAnsiTheme="majorEastAsia"/>
                <w:color w:val="000000" w:themeColor="text1"/>
                <w:sz w:val="24"/>
                <w:rPrChange w:id="257" w:author="cheng lian" w:date="2025-07-27T17:39:00Z" w16du:dateUtc="2025-07-27T09:39:00Z">
                  <w:rPr/>
                </w:rPrChange>
              </w:rPr>
              <w:t xml:space="preserve"> 1</w:t>
            </w:r>
            <w:r w:rsidRPr="001259D9">
              <w:rPr>
                <w:rFonts w:asciiTheme="majorEastAsia" w:eastAsiaTheme="majorEastAsia" w:hAnsiTheme="majorEastAsia" w:hint="eastAsia"/>
                <w:color w:val="000000" w:themeColor="text1"/>
                <w:sz w:val="24"/>
                <w:rPrChange w:id="258" w:author="cheng lian" w:date="2025-07-27T17:39:00Z" w16du:dateUtc="2025-07-27T09:39:00Z">
                  <w:rPr>
                    <w:rFonts w:hint="eastAsia"/>
                  </w:rPr>
                </w:rPrChange>
              </w:rPr>
              <w:t>个月内服用神经阻滞剂、抗抑郁剂、锂盐、兴奋剂、抗癫痫药等</w:t>
            </w:r>
            <w:r w:rsidRPr="001259D9">
              <w:rPr>
                <w:rFonts w:asciiTheme="majorEastAsia" w:eastAsiaTheme="majorEastAsia" w:hAnsiTheme="majorEastAsia"/>
                <w:color w:val="000000" w:themeColor="text1"/>
                <w:sz w:val="24"/>
                <w:rPrChange w:id="259"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60" w:author="cheng lian" w:date="2025-07-27T17:39:00Z" w16du:dateUtc="2025-07-27T09:39:00Z">
                  <w:rPr>
                    <w:rFonts w:hint="eastAsia"/>
                  </w:rPr>
                </w:rPrChange>
              </w:rPr>
              <w:t>精神类药物，以及激素类药物、避孕药等。</w:t>
            </w:r>
            <w:r w:rsidRPr="001259D9">
              <w:rPr>
                <w:rFonts w:asciiTheme="majorEastAsia" w:eastAsiaTheme="majorEastAsia" w:hAnsiTheme="majorEastAsia"/>
                <w:color w:val="000000" w:themeColor="text1"/>
                <w:sz w:val="24"/>
                <w:rPrChange w:id="261"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62" w:author="cheng lian" w:date="2025-07-27T17:39:00Z" w16du:dateUtc="2025-07-27T09:39:00Z">
                  <w:rPr>
                    <w:rFonts w:hint="eastAsia"/>
                  </w:rPr>
                </w:rPrChange>
              </w:rPr>
              <w:t>⑤无法完成脑电图测量者。</w:t>
            </w:r>
            <w:r w:rsidRPr="001259D9">
              <w:rPr>
                <w:rFonts w:asciiTheme="majorEastAsia" w:eastAsiaTheme="majorEastAsia" w:hAnsiTheme="majorEastAsia"/>
                <w:color w:val="000000" w:themeColor="text1"/>
                <w:sz w:val="24"/>
                <w:rPrChange w:id="263"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64" w:author="cheng lian" w:date="2025-07-27T17:39:00Z" w16du:dateUtc="2025-07-27T09:39:00Z">
                  <w:rPr>
                    <w:rFonts w:hint="eastAsia"/>
                  </w:rPr>
                </w:rPrChange>
              </w:rPr>
              <w:t>⑥</w:t>
            </w:r>
            <w:r w:rsidRPr="001259D9">
              <w:rPr>
                <w:rFonts w:asciiTheme="majorEastAsia" w:eastAsiaTheme="majorEastAsia" w:hAnsiTheme="majorEastAsia"/>
                <w:color w:val="000000" w:themeColor="text1"/>
                <w:sz w:val="24"/>
                <w:rPrChange w:id="265"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66" w:author="cheng lian" w:date="2025-07-27T17:39:00Z" w16du:dateUtc="2025-07-27T09:39:00Z">
                  <w:rPr>
                    <w:rFonts w:hint="eastAsia"/>
                  </w:rPr>
                </w:rPrChange>
              </w:rPr>
              <w:t>由于其他原因研究者认为不适合参加本项临床试验。</w:t>
            </w:r>
            <w:r w:rsidRPr="001259D9">
              <w:rPr>
                <w:rFonts w:asciiTheme="majorEastAsia" w:eastAsiaTheme="majorEastAsia" w:hAnsiTheme="majorEastAsia"/>
                <w:color w:val="000000" w:themeColor="text1"/>
                <w:sz w:val="24"/>
                <w:rPrChange w:id="267"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68" w:author="cheng lian" w:date="2025-07-27T17:39:00Z" w16du:dateUtc="2025-07-27T09:39:00Z">
                  <w:rPr>
                    <w:rFonts w:hint="eastAsia"/>
                  </w:rPr>
                </w:rPrChange>
              </w:rPr>
              <w:t>退出标准</w:t>
            </w:r>
            <w:r w:rsidRPr="001259D9">
              <w:rPr>
                <w:rFonts w:asciiTheme="majorEastAsia" w:eastAsiaTheme="majorEastAsia" w:hAnsiTheme="majorEastAsia"/>
                <w:color w:val="000000" w:themeColor="text1"/>
                <w:sz w:val="24"/>
                <w:rPrChange w:id="269"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70" w:author="cheng lian" w:date="2025-07-27T17:39:00Z" w16du:dateUtc="2025-07-27T09:39:00Z">
                  <w:rPr>
                    <w:rFonts w:hint="eastAsia"/>
                  </w:rPr>
                </w:rPrChange>
              </w:rPr>
              <w:t>①</w:t>
            </w:r>
            <w:r w:rsidRPr="001259D9">
              <w:rPr>
                <w:rFonts w:asciiTheme="majorEastAsia" w:eastAsiaTheme="majorEastAsia" w:hAnsiTheme="majorEastAsia"/>
                <w:color w:val="000000" w:themeColor="text1"/>
                <w:sz w:val="24"/>
                <w:rPrChange w:id="271"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72" w:author="cheng lian" w:date="2025-07-27T17:39:00Z" w16du:dateUtc="2025-07-27T09:39:00Z">
                  <w:rPr>
                    <w:rFonts w:hint="eastAsia"/>
                  </w:rPr>
                </w:rPrChange>
              </w:rPr>
              <w:t>出现不能耐受的不良事件或严重不良事件</w:t>
            </w:r>
            <w:r w:rsidRPr="001259D9">
              <w:rPr>
                <w:rFonts w:asciiTheme="majorEastAsia" w:eastAsiaTheme="majorEastAsia" w:hAnsiTheme="majorEastAsia"/>
                <w:color w:val="000000" w:themeColor="text1"/>
                <w:sz w:val="24"/>
                <w:rPrChange w:id="273"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74" w:author="cheng lian" w:date="2025-07-27T17:39:00Z" w16du:dateUtc="2025-07-27T09:39:00Z">
                  <w:rPr>
                    <w:rFonts w:hint="eastAsia"/>
                  </w:rPr>
                </w:rPrChange>
              </w:rPr>
              <w:t>②</w:t>
            </w:r>
            <w:r w:rsidRPr="001259D9">
              <w:rPr>
                <w:rFonts w:asciiTheme="majorEastAsia" w:eastAsiaTheme="majorEastAsia" w:hAnsiTheme="majorEastAsia"/>
                <w:color w:val="000000" w:themeColor="text1"/>
                <w:sz w:val="24"/>
                <w:rPrChange w:id="275"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76" w:author="cheng lian" w:date="2025-07-27T17:39:00Z" w16du:dateUtc="2025-07-27T09:39:00Z">
                  <w:rPr>
                    <w:rFonts w:hint="eastAsia"/>
                  </w:rPr>
                </w:rPrChange>
              </w:rPr>
              <w:t>明显的方案违背</w:t>
            </w:r>
            <w:r w:rsidRPr="001259D9">
              <w:rPr>
                <w:rFonts w:asciiTheme="majorEastAsia" w:eastAsiaTheme="majorEastAsia" w:hAnsiTheme="majorEastAsia"/>
                <w:color w:val="000000" w:themeColor="text1"/>
                <w:sz w:val="24"/>
                <w:rPrChange w:id="277" w:author="cheng lian" w:date="2025-07-27T17:39:00Z" w16du:dateUtc="2025-07-27T09:39:00Z">
                  <w:rPr/>
                </w:rPrChange>
              </w:rPr>
              <w:t>,</w:t>
            </w:r>
            <w:r w:rsidRPr="001259D9">
              <w:rPr>
                <w:rFonts w:asciiTheme="majorEastAsia" w:eastAsiaTheme="majorEastAsia" w:hAnsiTheme="majorEastAsia" w:hint="eastAsia"/>
                <w:color w:val="000000" w:themeColor="text1"/>
                <w:sz w:val="24"/>
                <w:rPrChange w:id="278" w:author="cheng lian" w:date="2025-07-27T17:39:00Z" w16du:dateUtc="2025-07-27T09:39:00Z">
                  <w:rPr>
                    <w:rFonts w:hint="eastAsia"/>
                  </w:rPr>
                </w:rPrChange>
              </w:rPr>
              <w:t>影响研究的有效性和安全性评估</w:t>
            </w:r>
            <w:r w:rsidRPr="001259D9">
              <w:rPr>
                <w:rFonts w:asciiTheme="majorEastAsia" w:eastAsiaTheme="majorEastAsia" w:hAnsiTheme="majorEastAsia"/>
                <w:color w:val="000000" w:themeColor="text1"/>
                <w:sz w:val="24"/>
                <w:rPrChange w:id="279"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80" w:author="cheng lian" w:date="2025-07-27T17:39:00Z" w16du:dateUtc="2025-07-27T09:39:00Z">
                  <w:rPr>
                    <w:rFonts w:hint="eastAsia"/>
                  </w:rPr>
                </w:rPrChange>
              </w:rPr>
              <w:t>③</w:t>
            </w:r>
            <w:r w:rsidRPr="001259D9">
              <w:rPr>
                <w:rFonts w:asciiTheme="majorEastAsia" w:eastAsiaTheme="majorEastAsia" w:hAnsiTheme="majorEastAsia"/>
                <w:color w:val="000000" w:themeColor="text1"/>
                <w:sz w:val="24"/>
                <w:rPrChange w:id="281"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82" w:author="cheng lian" w:date="2025-07-27T17:39:00Z" w16du:dateUtc="2025-07-27T09:39:00Z">
                  <w:rPr>
                    <w:rFonts w:hint="eastAsia"/>
                  </w:rPr>
                </w:rPrChange>
              </w:rPr>
              <w:t>受试者出现自伤、自杀、精神病性症状；</w:t>
            </w:r>
            <w:r w:rsidRPr="001259D9">
              <w:rPr>
                <w:rFonts w:asciiTheme="majorEastAsia" w:eastAsiaTheme="majorEastAsia" w:hAnsiTheme="majorEastAsia"/>
                <w:color w:val="000000" w:themeColor="text1"/>
                <w:sz w:val="24"/>
                <w:rPrChange w:id="283"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84" w:author="cheng lian" w:date="2025-07-27T17:39:00Z" w16du:dateUtc="2025-07-27T09:39:00Z">
                  <w:rPr>
                    <w:rFonts w:hint="eastAsia"/>
                  </w:rPr>
                </w:rPrChange>
              </w:rPr>
              <w:t>④</w:t>
            </w:r>
            <w:r w:rsidRPr="001259D9">
              <w:rPr>
                <w:rFonts w:asciiTheme="majorEastAsia" w:eastAsiaTheme="majorEastAsia" w:hAnsiTheme="majorEastAsia"/>
                <w:color w:val="000000" w:themeColor="text1"/>
                <w:sz w:val="24"/>
                <w:rPrChange w:id="285"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286" w:author="cheng lian" w:date="2025-07-27T17:39:00Z" w16du:dateUtc="2025-07-27T09:39:00Z">
                  <w:rPr>
                    <w:rFonts w:hint="eastAsia"/>
                  </w:rPr>
                </w:rPrChange>
              </w:rPr>
              <w:t>研究者判断需要退出试验的其他情况。</w:t>
            </w:r>
            <w:r w:rsidRPr="001259D9">
              <w:rPr>
                <w:rFonts w:asciiTheme="majorEastAsia" w:eastAsiaTheme="majorEastAsia" w:hAnsiTheme="majorEastAsia"/>
                <w:color w:val="000000" w:themeColor="text1"/>
                <w:sz w:val="24"/>
                <w:rPrChange w:id="287" w:author="cheng lian" w:date="2025-07-27T17:39:00Z" w16du:dateUtc="2025-07-27T09:39:00Z">
                  <w:rPr/>
                </w:rPrChange>
              </w:rPr>
              <w:t xml:space="preserve"> </w:t>
            </w:r>
          </w:p>
          <w:p w14:paraId="27202C37" w14:textId="77777777" w:rsidR="00F3376F" w:rsidRPr="001259D9" w:rsidRDefault="00000000">
            <w:pPr>
              <w:pStyle w:val="af1"/>
              <w:numPr>
                <w:ilvl w:val="0"/>
                <w:numId w:val="19"/>
              </w:numPr>
              <w:adjustRightInd w:val="0"/>
              <w:snapToGrid w:val="0"/>
              <w:spacing w:before="50" w:line="320" w:lineRule="exact"/>
              <w:ind w:leftChars="50" w:left="596" w:firstLineChars="0"/>
              <w:rPr>
                <w:rFonts w:asciiTheme="majorEastAsia" w:eastAsiaTheme="majorEastAsia" w:hAnsiTheme="majorEastAsia"/>
                <w:color w:val="000000" w:themeColor="text1"/>
                <w:sz w:val="24"/>
                <w:rPrChange w:id="288" w:author="cheng lian" w:date="2025-07-27T17:39:00Z" w16du:dateUtc="2025-07-27T09:39:00Z">
                  <w:rPr/>
                </w:rPrChange>
              </w:rPr>
              <w:pPrChange w:id="289" w:author="cheng lian" w:date="2025-07-27T17:42:00Z" w16du:dateUtc="2025-07-27T09:42:00Z">
                <w:pPr>
                  <w:adjustRightInd w:val="0"/>
                  <w:snapToGrid w:val="0"/>
                  <w:spacing w:before="50" w:line="320" w:lineRule="exact"/>
                  <w:ind w:firstLineChars="200" w:firstLine="624"/>
                </w:pPr>
              </w:pPrChange>
            </w:pPr>
            <w:del w:id="290" w:author="cheng lian" w:date="2025-07-27T17:39:00Z" w16du:dateUtc="2025-07-27T09:39:00Z">
              <w:r w:rsidRPr="001259D9" w:rsidDel="001259D9">
                <w:rPr>
                  <w:rFonts w:asciiTheme="majorEastAsia" w:eastAsiaTheme="majorEastAsia" w:hAnsiTheme="majorEastAsia"/>
                  <w:color w:val="000000" w:themeColor="text1"/>
                  <w:sz w:val="24"/>
                  <w:rPrChange w:id="291" w:author="cheng lian" w:date="2025-07-27T17:39:00Z" w16du:dateUtc="2025-07-27T09:39:00Z">
                    <w:rPr/>
                  </w:rPrChange>
                </w:rPr>
                <w:delText>2)</w:delText>
              </w:r>
            </w:del>
            <w:r w:rsidRPr="001259D9">
              <w:rPr>
                <w:rFonts w:asciiTheme="majorEastAsia" w:eastAsiaTheme="majorEastAsia" w:hAnsiTheme="majorEastAsia" w:hint="eastAsia"/>
                <w:color w:val="000000" w:themeColor="text1"/>
                <w:sz w:val="24"/>
                <w:rPrChange w:id="292" w:author="cheng lian" w:date="2025-07-27T17:39:00Z" w16du:dateUtc="2025-07-27T09:39:00Z">
                  <w:rPr>
                    <w:rFonts w:hint="eastAsia"/>
                  </w:rPr>
                </w:rPrChange>
              </w:rPr>
              <w:t>健康对照</w:t>
            </w:r>
            <w:r w:rsidRPr="001259D9">
              <w:rPr>
                <w:rFonts w:asciiTheme="majorEastAsia" w:eastAsiaTheme="majorEastAsia" w:hAnsiTheme="majorEastAsia"/>
                <w:color w:val="000000" w:themeColor="text1"/>
                <w:sz w:val="24"/>
                <w:rPrChange w:id="293" w:author="cheng lian" w:date="2025-07-27T17:39:00Z" w16du:dateUtc="2025-07-27T09:39:00Z">
                  <w:rPr/>
                </w:rPrChange>
              </w:rPr>
              <w:t>(HC</w:t>
            </w:r>
            <w:r w:rsidRPr="001259D9">
              <w:rPr>
                <w:rFonts w:asciiTheme="majorEastAsia" w:eastAsiaTheme="majorEastAsia" w:hAnsiTheme="majorEastAsia" w:hint="eastAsia"/>
                <w:color w:val="000000" w:themeColor="text1"/>
                <w:sz w:val="24"/>
                <w:rPrChange w:id="294" w:author="cheng lian" w:date="2025-07-27T17:39:00Z" w16du:dateUtc="2025-07-27T09:39:00Z">
                  <w:rPr>
                    <w:rFonts w:hint="eastAsia"/>
                  </w:rPr>
                </w:rPrChange>
              </w:rPr>
              <w:t>组</w:t>
            </w:r>
            <w:r w:rsidRPr="001259D9">
              <w:rPr>
                <w:rFonts w:asciiTheme="majorEastAsia" w:eastAsiaTheme="majorEastAsia" w:hAnsiTheme="majorEastAsia"/>
                <w:color w:val="000000" w:themeColor="text1"/>
                <w:sz w:val="24"/>
                <w:rPrChange w:id="295" w:author="cheng lian" w:date="2025-07-27T17:39:00Z" w16du:dateUtc="2025-07-27T09:39:00Z">
                  <w:rPr/>
                </w:rPrChange>
              </w:rPr>
              <w:t>)</w:t>
            </w:r>
            <w:r w:rsidRPr="001259D9">
              <w:rPr>
                <w:rFonts w:asciiTheme="majorEastAsia" w:eastAsiaTheme="majorEastAsia" w:hAnsiTheme="majorEastAsia" w:hint="eastAsia"/>
                <w:color w:val="000000" w:themeColor="text1"/>
                <w:sz w:val="24"/>
                <w:rPrChange w:id="296" w:author="cheng lian" w:date="2025-07-27T17:39:00Z" w16du:dateUtc="2025-07-27T09:39:00Z">
                  <w:rPr>
                    <w:rFonts w:hint="eastAsia"/>
                  </w:rPr>
                </w:rPrChange>
              </w:rPr>
              <w:t>：</w:t>
            </w:r>
            <w:r w:rsidRPr="001259D9">
              <w:rPr>
                <w:rFonts w:asciiTheme="majorEastAsia" w:eastAsiaTheme="majorEastAsia" w:hAnsiTheme="majorEastAsia"/>
                <w:color w:val="000000" w:themeColor="text1"/>
                <w:sz w:val="24"/>
                <w:rPrChange w:id="297" w:author="cheng lian" w:date="2025-07-27T17:39:00Z" w16du:dateUtc="2025-07-27T09:39:00Z">
                  <w:rPr/>
                </w:rPrChange>
              </w:rPr>
              <w:t>30</w:t>
            </w:r>
            <w:r w:rsidRPr="001259D9">
              <w:rPr>
                <w:rFonts w:asciiTheme="majorEastAsia" w:eastAsiaTheme="majorEastAsia" w:hAnsiTheme="majorEastAsia" w:hint="eastAsia"/>
                <w:color w:val="000000" w:themeColor="text1"/>
                <w:sz w:val="24"/>
                <w:rPrChange w:id="298" w:author="cheng lian" w:date="2025-07-27T17:39:00Z" w16du:dateUtc="2025-07-27T09:39:00Z">
                  <w:rPr>
                    <w:rFonts w:hint="eastAsia"/>
                  </w:rPr>
                </w:rPrChange>
              </w:rPr>
              <w:t>例</w:t>
            </w:r>
            <w:r w:rsidRPr="001259D9">
              <w:rPr>
                <w:rFonts w:asciiTheme="majorEastAsia" w:eastAsiaTheme="majorEastAsia" w:hAnsiTheme="majorEastAsia"/>
                <w:color w:val="000000" w:themeColor="text1"/>
                <w:sz w:val="24"/>
                <w:rPrChange w:id="299"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300" w:author="cheng lian" w:date="2025-07-27T17:39:00Z" w16du:dateUtc="2025-07-27T09:39:00Z">
                  <w:rPr>
                    <w:rFonts w:hint="eastAsia"/>
                  </w:rPr>
                </w:rPrChange>
              </w:rPr>
              <w:t>本项目的</w:t>
            </w:r>
            <w:r w:rsidRPr="001259D9">
              <w:rPr>
                <w:rFonts w:asciiTheme="majorEastAsia" w:eastAsiaTheme="majorEastAsia" w:hAnsiTheme="majorEastAsia"/>
                <w:color w:val="000000" w:themeColor="text1"/>
                <w:sz w:val="24"/>
                <w:rPrChange w:id="301" w:author="cheng lian" w:date="2025-07-27T17:39:00Z" w16du:dateUtc="2025-07-27T09:39:00Z">
                  <w:rPr/>
                </w:rPrChange>
              </w:rPr>
              <w:t xml:space="preserve"> HC </w:t>
            </w:r>
            <w:r w:rsidRPr="001259D9">
              <w:rPr>
                <w:rFonts w:asciiTheme="majorEastAsia" w:eastAsiaTheme="majorEastAsia" w:hAnsiTheme="majorEastAsia" w:hint="eastAsia"/>
                <w:color w:val="000000" w:themeColor="text1"/>
                <w:sz w:val="24"/>
                <w:rPrChange w:id="302" w:author="cheng lian" w:date="2025-07-27T17:39:00Z" w16du:dateUtc="2025-07-27T09:39:00Z">
                  <w:rPr>
                    <w:rFonts w:hint="eastAsia"/>
                  </w:rPr>
                </w:rPrChange>
              </w:rPr>
              <w:t>组样本将集中在在校大学生和社会招募中收集，对所有的</w:t>
            </w:r>
            <w:r w:rsidRPr="001259D9">
              <w:rPr>
                <w:rFonts w:asciiTheme="majorEastAsia" w:eastAsiaTheme="majorEastAsia" w:hAnsiTheme="majorEastAsia"/>
                <w:color w:val="000000" w:themeColor="text1"/>
                <w:sz w:val="24"/>
                <w:rPrChange w:id="303" w:author="cheng lian" w:date="2025-07-27T17:39:00Z" w16du:dateUtc="2025-07-27T09:39:00Z">
                  <w:rPr/>
                </w:rPrChange>
              </w:rPr>
              <w:t xml:space="preserve"> HC</w:t>
            </w:r>
            <w:r w:rsidRPr="001259D9">
              <w:rPr>
                <w:rFonts w:asciiTheme="majorEastAsia" w:eastAsiaTheme="majorEastAsia" w:hAnsiTheme="majorEastAsia" w:hint="eastAsia"/>
                <w:color w:val="000000" w:themeColor="text1"/>
                <w:sz w:val="24"/>
                <w:rPrChange w:id="304" w:author="cheng lian" w:date="2025-07-27T17:39:00Z" w16du:dateUtc="2025-07-27T09:39:00Z">
                  <w:rPr>
                    <w:rFonts w:hint="eastAsia"/>
                  </w:rPr>
                </w:rPrChange>
              </w:rPr>
              <w:t>，获得知情同意后进行筛查评估。拟收集</w:t>
            </w:r>
            <w:r w:rsidRPr="001259D9">
              <w:rPr>
                <w:rFonts w:asciiTheme="majorEastAsia" w:eastAsiaTheme="majorEastAsia" w:hAnsiTheme="majorEastAsia"/>
                <w:color w:val="000000" w:themeColor="text1"/>
                <w:sz w:val="24"/>
                <w:rPrChange w:id="305" w:author="cheng lian" w:date="2025-07-27T17:39:00Z" w16du:dateUtc="2025-07-27T09:39:00Z">
                  <w:rPr/>
                </w:rPrChange>
              </w:rPr>
              <w:t xml:space="preserve"> HC</w:t>
            </w:r>
            <w:r w:rsidRPr="001259D9">
              <w:rPr>
                <w:rFonts w:asciiTheme="majorEastAsia" w:eastAsiaTheme="majorEastAsia" w:hAnsiTheme="majorEastAsia" w:hint="eastAsia"/>
                <w:color w:val="000000" w:themeColor="text1"/>
                <w:sz w:val="24"/>
                <w:rPrChange w:id="306" w:author="cheng lian" w:date="2025-07-27T17:39:00Z" w16du:dateUtc="2025-07-27T09:39:00Z">
                  <w:rPr>
                    <w:rFonts w:hint="eastAsia"/>
                  </w:rPr>
                </w:rPrChange>
              </w:rPr>
              <w:t>组被试</w:t>
            </w:r>
            <w:r w:rsidRPr="001259D9">
              <w:rPr>
                <w:rFonts w:asciiTheme="majorEastAsia" w:eastAsiaTheme="majorEastAsia" w:hAnsiTheme="majorEastAsia"/>
                <w:color w:val="000000" w:themeColor="text1"/>
                <w:sz w:val="24"/>
                <w:rPrChange w:id="307" w:author="cheng lian" w:date="2025-07-27T17:39:00Z" w16du:dateUtc="2025-07-27T09:39:00Z">
                  <w:rPr/>
                </w:rPrChange>
              </w:rPr>
              <w:t xml:space="preserve"> 30 </w:t>
            </w:r>
            <w:r w:rsidRPr="001259D9">
              <w:rPr>
                <w:rFonts w:asciiTheme="majorEastAsia" w:eastAsiaTheme="majorEastAsia" w:hAnsiTheme="majorEastAsia" w:hint="eastAsia"/>
                <w:color w:val="000000" w:themeColor="text1"/>
                <w:sz w:val="24"/>
                <w:rPrChange w:id="308" w:author="cheng lian" w:date="2025-07-27T17:39:00Z" w16du:dateUtc="2025-07-27T09:39:00Z">
                  <w:rPr>
                    <w:rFonts w:hint="eastAsia"/>
                  </w:rPr>
                </w:rPrChange>
              </w:rPr>
              <w:t>例。</w:t>
            </w:r>
            <w:r w:rsidRPr="001259D9">
              <w:rPr>
                <w:rFonts w:asciiTheme="majorEastAsia" w:eastAsiaTheme="majorEastAsia" w:hAnsiTheme="majorEastAsia"/>
                <w:color w:val="000000" w:themeColor="text1"/>
                <w:sz w:val="24"/>
                <w:rPrChange w:id="309"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310" w:author="cheng lian" w:date="2025-07-27T17:39:00Z" w16du:dateUtc="2025-07-27T09:39:00Z">
                  <w:rPr>
                    <w:rFonts w:hint="eastAsia"/>
                  </w:rPr>
                </w:rPrChange>
              </w:rPr>
              <w:t>入组标准：</w:t>
            </w:r>
            <w:r w:rsidRPr="001259D9">
              <w:rPr>
                <w:rFonts w:asciiTheme="majorEastAsia" w:eastAsiaTheme="majorEastAsia" w:hAnsiTheme="majorEastAsia"/>
                <w:color w:val="000000" w:themeColor="text1"/>
                <w:sz w:val="24"/>
                <w:rPrChange w:id="311"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312" w:author="cheng lian" w:date="2025-07-27T17:39:00Z" w16du:dateUtc="2025-07-27T09:39:00Z">
                  <w:rPr>
                    <w:rFonts w:hint="eastAsia"/>
                  </w:rPr>
                </w:rPrChange>
              </w:rPr>
              <w:t>①</w:t>
            </w:r>
            <w:r w:rsidRPr="001259D9">
              <w:rPr>
                <w:rFonts w:asciiTheme="majorEastAsia" w:eastAsiaTheme="majorEastAsia" w:hAnsiTheme="majorEastAsia"/>
                <w:color w:val="000000" w:themeColor="text1"/>
                <w:sz w:val="24"/>
                <w:rPrChange w:id="313"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314" w:author="cheng lian" w:date="2025-07-27T17:39:00Z" w16du:dateUtc="2025-07-27T09:39:00Z">
                  <w:rPr>
                    <w:rFonts w:hint="eastAsia"/>
                  </w:rPr>
                </w:rPrChange>
              </w:rPr>
              <w:t>年龄</w:t>
            </w:r>
            <w:r w:rsidRPr="001259D9">
              <w:rPr>
                <w:rFonts w:asciiTheme="majorEastAsia" w:eastAsiaTheme="majorEastAsia" w:hAnsiTheme="majorEastAsia"/>
                <w:color w:val="000000" w:themeColor="text1"/>
                <w:sz w:val="24"/>
                <w:rPrChange w:id="315" w:author="cheng lian" w:date="2025-07-27T17:39:00Z" w16du:dateUtc="2025-07-27T09:39:00Z">
                  <w:rPr/>
                </w:rPrChange>
              </w:rPr>
              <w:t xml:space="preserve"> 18-60 </w:t>
            </w:r>
            <w:r w:rsidRPr="001259D9">
              <w:rPr>
                <w:rFonts w:asciiTheme="majorEastAsia" w:eastAsiaTheme="majorEastAsia" w:hAnsiTheme="majorEastAsia" w:hint="eastAsia"/>
                <w:color w:val="000000" w:themeColor="text1"/>
                <w:sz w:val="24"/>
                <w:rPrChange w:id="316" w:author="cheng lian" w:date="2025-07-27T17:39:00Z" w16du:dateUtc="2025-07-27T09:39:00Z">
                  <w:rPr>
                    <w:rFonts w:hint="eastAsia"/>
                  </w:rPr>
                </w:rPrChange>
              </w:rPr>
              <w:t>岁，汉族，右利手；</w:t>
            </w:r>
            <w:r w:rsidRPr="001259D9">
              <w:rPr>
                <w:rFonts w:asciiTheme="majorEastAsia" w:eastAsiaTheme="majorEastAsia" w:hAnsiTheme="majorEastAsia"/>
                <w:color w:val="000000" w:themeColor="text1"/>
                <w:sz w:val="24"/>
                <w:rPrChange w:id="317"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318" w:author="cheng lian" w:date="2025-07-27T17:39:00Z" w16du:dateUtc="2025-07-27T09:39:00Z">
                  <w:rPr>
                    <w:rFonts w:hint="eastAsia"/>
                  </w:rPr>
                </w:rPrChange>
              </w:rPr>
              <w:t>②汉密尔顿焦虑量表（</w:t>
            </w:r>
            <w:r w:rsidRPr="001259D9">
              <w:rPr>
                <w:rFonts w:asciiTheme="majorEastAsia" w:eastAsiaTheme="majorEastAsia" w:hAnsiTheme="majorEastAsia"/>
                <w:color w:val="000000" w:themeColor="text1"/>
                <w:sz w:val="24"/>
                <w:rPrChange w:id="319" w:author="cheng lian" w:date="2025-07-27T17:39:00Z" w16du:dateUtc="2025-07-27T09:39:00Z">
                  <w:rPr/>
                </w:rPrChange>
              </w:rPr>
              <w:t>HAMA</w:t>
            </w:r>
            <w:r w:rsidRPr="001259D9">
              <w:rPr>
                <w:rFonts w:asciiTheme="majorEastAsia" w:eastAsiaTheme="majorEastAsia" w:hAnsiTheme="majorEastAsia" w:hint="eastAsia"/>
                <w:color w:val="000000" w:themeColor="text1"/>
                <w:sz w:val="24"/>
                <w:rPrChange w:id="320" w:author="cheng lian" w:date="2025-07-27T17:39:00Z" w16du:dateUtc="2025-07-27T09:39:00Z">
                  <w:rPr>
                    <w:rFonts w:hint="eastAsia"/>
                  </w:rPr>
                </w:rPrChange>
              </w:rPr>
              <w:t>）评分</w:t>
            </w:r>
            <w:r w:rsidRPr="001259D9">
              <w:rPr>
                <w:rFonts w:asciiTheme="majorEastAsia" w:eastAsiaTheme="majorEastAsia" w:hAnsiTheme="majorEastAsia"/>
                <w:color w:val="000000" w:themeColor="text1"/>
                <w:sz w:val="24"/>
                <w:rPrChange w:id="321" w:author="cheng lian" w:date="2025-07-27T17:39:00Z" w16du:dateUtc="2025-07-27T09:39:00Z">
                  <w:rPr/>
                </w:rPrChange>
              </w:rPr>
              <w:t xml:space="preserve">&lt;7 </w:t>
            </w:r>
            <w:r w:rsidRPr="001259D9">
              <w:rPr>
                <w:rFonts w:asciiTheme="majorEastAsia" w:eastAsiaTheme="majorEastAsia" w:hAnsiTheme="majorEastAsia" w:hint="eastAsia"/>
                <w:color w:val="000000" w:themeColor="text1"/>
                <w:sz w:val="24"/>
                <w:rPrChange w:id="322" w:author="cheng lian" w:date="2025-07-27T17:39:00Z" w16du:dateUtc="2025-07-27T09:39:00Z">
                  <w:rPr>
                    <w:rFonts w:hint="eastAsia"/>
                  </w:rPr>
                </w:rPrChange>
              </w:rPr>
              <w:t>分</w:t>
            </w:r>
            <w:r w:rsidRPr="001259D9">
              <w:rPr>
                <w:rFonts w:asciiTheme="majorEastAsia" w:eastAsiaTheme="majorEastAsia" w:hAnsiTheme="majorEastAsia"/>
                <w:color w:val="000000" w:themeColor="text1"/>
                <w:sz w:val="24"/>
                <w:rPrChange w:id="323"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324" w:author="cheng lian" w:date="2025-07-27T17:39:00Z" w16du:dateUtc="2025-07-27T09:39:00Z">
                  <w:rPr>
                    <w:rFonts w:hint="eastAsia"/>
                  </w:rPr>
                </w:rPrChange>
              </w:rPr>
              <w:t>③签署知情同意。</w:t>
            </w:r>
            <w:r w:rsidRPr="001259D9">
              <w:rPr>
                <w:rFonts w:asciiTheme="majorEastAsia" w:eastAsiaTheme="majorEastAsia" w:hAnsiTheme="majorEastAsia"/>
                <w:color w:val="000000" w:themeColor="text1"/>
                <w:sz w:val="24"/>
                <w:rPrChange w:id="325"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326" w:author="cheng lian" w:date="2025-07-27T17:39:00Z" w16du:dateUtc="2025-07-27T09:39:00Z">
                  <w:rPr>
                    <w:rFonts w:hint="eastAsia"/>
                  </w:rPr>
                </w:rPrChange>
              </w:rPr>
              <w:t>对照组的选择需与</w:t>
            </w:r>
            <w:r w:rsidRPr="001259D9">
              <w:rPr>
                <w:rFonts w:asciiTheme="majorEastAsia" w:eastAsiaTheme="majorEastAsia" w:hAnsiTheme="majorEastAsia"/>
                <w:color w:val="000000" w:themeColor="text1"/>
                <w:sz w:val="24"/>
                <w:rPrChange w:id="327" w:author="cheng lian" w:date="2025-07-27T17:39:00Z" w16du:dateUtc="2025-07-27T09:39:00Z">
                  <w:rPr/>
                </w:rPrChange>
              </w:rPr>
              <w:t xml:space="preserve"> AD </w:t>
            </w:r>
            <w:r w:rsidRPr="001259D9">
              <w:rPr>
                <w:rFonts w:asciiTheme="majorEastAsia" w:eastAsiaTheme="majorEastAsia" w:hAnsiTheme="majorEastAsia" w:hint="eastAsia"/>
                <w:color w:val="000000" w:themeColor="text1"/>
                <w:sz w:val="24"/>
                <w:rPrChange w:id="328" w:author="cheng lian" w:date="2025-07-27T17:39:00Z" w16du:dateUtc="2025-07-27T09:39:00Z">
                  <w:rPr>
                    <w:rFonts w:hint="eastAsia"/>
                  </w:rPr>
                </w:rPrChange>
              </w:rPr>
              <w:t>患者进行严格配对，匹配因素包括了年龄、性别、</w:t>
            </w:r>
            <w:r w:rsidRPr="001259D9">
              <w:rPr>
                <w:rFonts w:asciiTheme="majorEastAsia" w:eastAsiaTheme="majorEastAsia" w:hAnsiTheme="majorEastAsia"/>
                <w:color w:val="000000" w:themeColor="text1"/>
                <w:sz w:val="24"/>
                <w:rPrChange w:id="329"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330" w:author="cheng lian" w:date="2025-07-27T17:39:00Z" w16du:dateUtc="2025-07-27T09:39:00Z">
                  <w:rPr>
                    <w:rFonts w:hint="eastAsia"/>
                  </w:rPr>
                </w:rPrChange>
              </w:rPr>
              <w:t>文化程度、</w:t>
            </w:r>
            <w:r w:rsidRPr="001259D9">
              <w:rPr>
                <w:rFonts w:asciiTheme="majorEastAsia" w:eastAsiaTheme="majorEastAsia" w:hAnsiTheme="majorEastAsia"/>
                <w:color w:val="000000" w:themeColor="text1"/>
                <w:sz w:val="24"/>
                <w:rPrChange w:id="331" w:author="cheng lian" w:date="2025-07-27T17:39:00Z" w16du:dateUtc="2025-07-27T09:39:00Z">
                  <w:rPr/>
                </w:rPrChange>
              </w:rPr>
              <w:t>BMI</w:t>
            </w:r>
            <w:r w:rsidRPr="001259D9">
              <w:rPr>
                <w:rFonts w:asciiTheme="majorEastAsia" w:eastAsiaTheme="majorEastAsia" w:hAnsiTheme="majorEastAsia" w:hint="eastAsia"/>
                <w:color w:val="000000" w:themeColor="text1"/>
                <w:sz w:val="24"/>
                <w:rPrChange w:id="332" w:author="cheng lian" w:date="2025-07-27T17:39:00Z" w16du:dateUtc="2025-07-27T09:39:00Z">
                  <w:rPr>
                    <w:rFonts w:hint="eastAsia"/>
                  </w:rPr>
                </w:rPrChange>
              </w:rPr>
              <w:t>等。</w:t>
            </w:r>
            <w:r w:rsidRPr="001259D9">
              <w:rPr>
                <w:rFonts w:asciiTheme="majorEastAsia" w:eastAsiaTheme="majorEastAsia" w:hAnsiTheme="majorEastAsia"/>
                <w:color w:val="000000" w:themeColor="text1"/>
                <w:sz w:val="24"/>
                <w:rPrChange w:id="333"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334" w:author="cheng lian" w:date="2025-07-27T17:39:00Z" w16du:dateUtc="2025-07-27T09:39:00Z">
                  <w:rPr>
                    <w:rFonts w:hint="eastAsia"/>
                  </w:rPr>
                </w:rPrChange>
              </w:rPr>
              <w:t>排除标准：</w:t>
            </w:r>
            <w:r w:rsidRPr="001259D9">
              <w:rPr>
                <w:rFonts w:asciiTheme="majorEastAsia" w:eastAsiaTheme="majorEastAsia" w:hAnsiTheme="majorEastAsia"/>
                <w:color w:val="000000" w:themeColor="text1"/>
                <w:sz w:val="24"/>
                <w:rPrChange w:id="335"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336" w:author="cheng lian" w:date="2025-07-27T17:39:00Z" w16du:dateUtc="2025-07-27T09:39:00Z">
                  <w:rPr>
                    <w:rFonts w:hint="eastAsia"/>
                  </w:rPr>
                </w:rPrChange>
              </w:rPr>
              <w:t>①</w:t>
            </w:r>
            <w:r w:rsidRPr="001259D9">
              <w:rPr>
                <w:rFonts w:asciiTheme="majorEastAsia" w:eastAsiaTheme="majorEastAsia" w:hAnsiTheme="majorEastAsia"/>
                <w:color w:val="000000" w:themeColor="text1"/>
                <w:sz w:val="24"/>
                <w:rPrChange w:id="337"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338" w:author="cheng lian" w:date="2025-07-27T17:39:00Z" w16du:dateUtc="2025-07-27T09:39:00Z">
                  <w:rPr>
                    <w:rFonts w:hint="eastAsia"/>
                  </w:rPr>
                </w:rPrChange>
              </w:rPr>
              <w:t>符合</w:t>
            </w:r>
            <w:r w:rsidRPr="001259D9">
              <w:rPr>
                <w:rFonts w:asciiTheme="majorEastAsia" w:eastAsiaTheme="majorEastAsia" w:hAnsiTheme="majorEastAsia"/>
                <w:color w:val="000000" w:themeColor="text1"/>
                <w:sz w:val="24"/>
                <w:rPrChange w:id="339" w:author="cheng lian" w:date="2025-07-27T17:39:00Z" w16du:dateUtc="2025-07-27T09:39:00Z">
                  <w:rPr/>
                </w:rPrChange>
              </w:rPr>
              <w:t xml:space="preserve"> DSM-5</w:t>
            </w:r>
            <w:r w:rsidRPr="001259D9">
              <w:rPr>
                <w:rFonts w:asciiTheme="majorEastAsia" w:eastAsiaTheme="majorEastAsia" w:hAnsiTheme="majorEastAsia" w:hint="eastAsia"/>
                <w:color w:val="000000" w:themeColor="text1"/>
                <w:sz w:val="24"/>
                <w:rPrChange w:id="340" w:author="cheng lian" w:date="2025-07-27T17:39:00Z" w16du:dateUtc="2025-07-27T09:39:00Z">
                  <w:rPr>
                    <w:rFonts w:hint="eastAsia"/>
                  </w:rPr>
                </w:rPrChange>
              </w:rPr>
              <w:t>诊断标准中任何一类精神障碍者；</w:t>
            </w:r>
            <w:r w:rsidRPr="001259D9">
              <w:rPr>
                <w:rFonts w:asciiTheme="majorEastAsia" w:eastAsiaTheme="majorEastAsia" w:hAnsiTheme="majorEastAsia"/>
                <w:color w:val="000000" w:themeColor="text1"/>
                <w:sz w:val="24"/>
                <w:rPrChange w:id="341"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342" w:author="cheng lian" w:date="2025-07-27T17:39:00Z" w16du:dateUtc="2025-07-27T09:39:00Z">
                  <w:rPr>
                    <w:rFonts w:hint="eastAsia"/>
                  </w:rPr>
                </w:rPrChange>
              </w:rPr>
              <w:t>②</w:t>
            </w:r>
            <w:r w:rsidRPr="001259D9">
              <w:rPr>
                <w:rFonts w:asciiTheme="majorEastAsia" w:eastAsiaTheme="majorEastAsia" w:hAnsiTheme="majorEastAsia"/>
                <w:color w:val="000000" w:themeColor="text1"/>
                <w:sz w:val="24"/>
                <w:rPrChange w:id="343"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344" w:author="cheng lian" w:date="2025-07-27T17:39:00Z" w16du:dateUtc="2025-07-27T09:39:00Z">
                  <w:rPr>
                    <w:rFonts w:hint="eastAsia"/>
                  </w:rPr>
                </w:rPrChange>
              </w:rPr>
              <w:t>有自杀意念者；</w:t>
            </w:r>
            <w:r w:rsidRPr="001259D9">
              <w:rPr>
                <w:rFonts w:asciiTheme="majorEastAsia" w:eastAsiaTheme="majorEastAsia" w:hAnsiTheme="majorEastAsia"/>
                <w:color w:val="000000" w:themeColor="text1"/>
                <w:sz w:val="24"/>
                <w:rPrChange w:id="345"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346" w:author="cheng lian" w:date="2025-07-27T17:39:00Z" w16du:dateUtc="2025-07-27T09:39:00Z">
                  <w:rPr>
                    <w:rFonts w:hint="eastAsia"/>
                  </w:rPr>
                </w:rPrChange>
              </w:rPr>
              <w:t>③</w:t>
            </w:r>
            <w:r w:rsidRPr="001259D9">
              <w:rPr>
                <w:rFonts w:asciiTheme="majorEastAsia" w:eastAsiaTheme="majorEastAsia" w:hAnsiTheme="majorEastAsia"/>
                <w:color w:val="000000" w:themeColor="text1"/>
                <w:sz w:val="24"/>
                <w:rPrChange w:id="347"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348" w:author="cheng lian" w:date="2025-07-27T17:39:00Z" w16du:dateUtc="2025-07-27T09:39:00Z">
                  <w:rPr>
                    <w:rFonts w:hint="eastAsia"/>
                  </w:rPr>
                </w:rPrChange>
              </w:rPr>
              <w:t>有精神障碍病史及家族史；</w:t>
            </w:r>
            <w:r w:rsidRPr="001259D9">
              <w:rPr>
                <w:rFonts w:asciiTheme="majorEastAsia" w:eastAsiaTheme="majorEastAsia" w:hAnsiTheme="majorEastAsia"/>
                <w:color w:val="000000" w:themeColor="text1"/>
                <w:sz w:val="24"/>
                <w:rPrChange w:id="349"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350" w:author="cheng lian" w:date="2025-07-27T17:39:00Z" w16du:dateUtc="2025-07-27T09:39:00Z">
                  <w:rPr>
                    <w:rFonts w:hint="eastAsia"/>
                  </w:rPr>
                </w:rPrChange>
              </w:rPr>
              <w:t>④</w:t>
            </w:r>
            <w:r w:rsidRPr="001259D9">
              <w:rPr>
                <w:rFonts w:asciiTheme="majorEastAsia" w:eastAsiaTheme="majorEastAsia" w:hAnsiTheme="majorEastAsia"/>
                <w:color w:val="000000" w:themeColor="text1"/>
                <w:sz w:val="24"/>
                <w:rPrChange w:id="351"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352" w:author="cheng lian" w:date="2025-07-27T17:39:00Z" w16du:dateUtc="2025-07-27T09:39:00Z">
                  <w:rPr>
                    <w:rFonts w:hint="eastAsia"/>
                  </w:rPr>
                </w:rPrChange>
              </w:rPr>
              <w:t>有严重躯体疾病或躯体合并症者</w:t>
            </w:r>
            <w:r w:rsidRPr="001259D9">
              <w:rPr>
                <w:rFonts w:asciiTheme="majorEastAsia" w:eastAsiaTheme="majorEastAsia" w:hAnsiTheme="majorEastAsia"/>
                <w:color w:val="000000" w:themeColor="text1"/>
                <w:sz w:val="24"/>
                <w:rPrChange w:id="353" w:author="cheng lian" w:date="2025-07-27T17:39:00Z" w16du:dateUtc="2025-07-27T09:39:00Z">
                  <w:rPr/>
                </w:rPrChange>
              </w:rPr>
              <w:t>(</w:t>
            </w:r>
            <w:r w:rsidRPr="001259D9">
              <w:rPr>
                <w:rFonts w:asciiTheme="majorEastAsia" w:eastAsiaTheme="majorEastAsia" w:hAnsiTheme="majorEastAsia" w:hint="eastAsia"/>
                <w:color w:val="000000" w:themeColor="text1"/>
                <w:sz w:val="24"/>
                <w:rPrChange w:id="354" w:author="cheng lian" w:date="2025-07-27T17:39:00Z" w16du:dateUtc="2025-07-27T09:39:00Z">
                  <w:rPr>
                    <w:rFonts w:hint="eastAsia"/>
                  </w:rPr>
                </w:rPrChange>
              </w:rPr>
              <w:t>如有神经系统疾病、心律失常、浮肿、肝肾功能损害等</w:t>
            </w:r>
            <w:r w:rsidRPr="001259D9">
              <w:rPr>
                <w:rFonts w:asciiTheme="majorEastAsia" w:eastAsiaTheme="majorEastAsia" w:hAnsiTheme="majorEastAsia"/>
                <w:color w:val="000000" w:themeColor="text1"/>
                <w:sz w:val="24"/>
                <w:rPrChange w:id="355" w:author="cheng lian" w:date="2025-07-27T17:39:00Z" w16du:dateUtc="2025-07-27T09:39:00Z">
                  <w:rPr/>
                </w:rPrChange>
              </w:rPr>
              <w:t>)</w:t>
            </w:r>
            <w:r w:rsidRPr="001259D9">
              <w:rPr>
                <w:rFonts w:asciiTheme="majorEastAsia" w:eastAsiaTheme="majorEastAsia" w:hAnsiTheme="majorEastAsia" w:hint="eastAsia"/>
                <w:color w:val="000000" w:themeColor="text1"/>
                <w:sz w:val="24"/>
                <w:rPrChange w:id="356" w:author="cheng lian" w:date="2025-07-27T17:39:00Z" w16du:dateUtc="2025-07-27T09:39:00Z">
                  <w:rPr>
                    <w:rFonts w:hint="eastAsia"/>
                  </w:rPr>
                </w:rPrChange>
              </w:rPr>
              <w:t>；</w:t>
            </w:r>
            <w:r w:rsidRPr="001259D9">
              <w:rPr>
                <w:rFonts w:asciiTheme="majorEastAsia" w:eastAsiaTheme="majorEastAsia" w:hAnsiTheme="majorEastAsia"/>
                <w:color w:val="000000" w:themeColor="text1"/>
                <w:sz w:val="24"/>
                <w:rPrChange w:id="357"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358" w:author="cheng lian" w:date="2025-07-27T17:39:00Z" w16du:dateUtc="2025-07-27T09:39:00Z">
                  <w:rPr>
                    <w:rFonts w:hint="eastAsia"/>
                  </w:rPr>
                </w:rPrChange>
              </w:rPr>
              <w:t>⑤</w:t>
            </w:r>
            <w:r w:rsidRPr="001259D9">
              <w:rPr>
                <w:rFonts w:asciiTheme="majorEastAsia" w:eastAsiaTheme="majorEastAsia" w:hAnsiTheme="majorEastAsia"/>
                <w:color w:val="000000" w:themeColor="text1"/>
                <w:sz w:val="24"/>
                <w:rPrChange w:id="359"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360" w:author="cheng lian" w:date="2025-07-27T17:39:00Z" w16du:dateUtc="2025-07-27T09:39:00Z">
                  <w:rPr>
                    <w:rFonts w:hint="eastAsia"/>
                  </w:rPr>
                </w:rPrChange>
              </w:rPr>
              <w:t>怀孕、哺乳、药物滥用者；</w:t>
            </w:r>
            <w:r w:rsidRPr="001259D9">
              <w:rPr>
                <w:rFonts w:asciiTheme="majorEastAsia" w:eastAsiaTheme="majorEastAsia" w:hAnsiTheme="majorEastAsia"/>
                <w:color w:val="000000" w:themeColor="text1"/>
                <w:sz w:val="24"/>
                <w:rPrChange w:id="361"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362" w:author="cheng lian" w:date="2025-07-27T17:39:00Z" w16du:dateUtc="2025-07-27T09:39:00Z">
                  <w:rPr>
                    <w:rFonts w:hint="eastAsia"/>
                  </w:rPr>
                </w:rPrChange>
              </w:rPr>
              <w:t>⑥</w:t>
            </w:r>
            <w:r w:rsidRPr="001259D9">
              <w:rPr>
                <w:rFonts w:asciiTheme="majorEastAsia" w:eastAsiaTheme="majorEastAsia" w:hAnsiTheme="majorEastAsia"/>
                <w:color w:val="000000" w:themeColor="text1"/>
                <w:sz w:val="24"/>
                <w:rPrChange w:id="363" w:author="cheng lian" w:date="2025-07-27T17:39:00Z" w16du:dateUtc="2025-07-27T09:39:00Z">
                  <w:rPr/>
                </w:rPrChange>
              </w:rPr>
              <w:t xml:space="preserve"> 1 </w:t>
            </w:r>
            <w:r w:rsidRPr="001259D9">
              <w:rPr>
                <w:rFonts w:asciiTheme="majorEastAsia" w:eastAsiaTheme="majorEastAsia" w:hAnsiTheme="majorEastAsia" w:hint="eastAsia"/>
                <w:color w:val="000000" w:themeColor="text1"/>
                <w:sz w:val="24"/>
                <w:rPrChange w:id="364" w:author="cheng lian" w:date="2025-07-27T17:39:00Z" w16du:dateUtc="2025-07-27T09:39:00Z">
                  <w:rPr>
                    <w:rFonts w:hint="eastAsia"/>
                  </w:rPr>
                </w:rPrChange>
              </w:rPr>
              <w:t>个月内服用过精神类药物、激素类药物、避孕药等。</w:t>
            </w:r>
            <w:r w:rsidRPr="001259D9">
              <w:rPr>
                <w:rFonts w:asciiTheme="majorEastAsia" w:eastAsiaTheme="majorEastAsia" w:hAnsiTheme="majorEastAsia"/>
                <w:color w:val="000000" w:themeColor="text1"/>
                <w:sz w:val="24"/>
                <w:rPrChange w:id="365" w:author="cheng lian" w:date="2025-07-27T17:39:00Z" w16du:dateUtc="2025-07-27T09:39:00Z">
                  <w:rPr/>
                </w:rPrChange>
              </w:rPr>
              <w:t xml:space="preserve"> (3)</w:t>
            </w:r>
            <w:r w:rsidRPr="001259D9">
              <w:rPr>
                <w:rFonts w:asciiTheme="majorEastAsia" w:eastAsiaTheme="majorEastAsia" w:hAnsiTheme="majorEastAsia" w:hint="eastAsia"/>
                <w:color w:val="000000" w:themeColor="text1"/>
                <w:sz w:val="24"/>
                <w:rPrChange w:id="366" w:author="cheng lian" w:date="2025-07-27T17:39:00Z" w16du:dateUtc="2025-07-27T09:39:00Z">
                  <w:rPr>
                    <w:rFonts w:hint="eastAsia"/>
                  </w:rPr>
                </w:rPrChange>
              </w:rPr>
              <w:t>分组方法及治疗、随访</w:t>
            </w:r>
            <w:r w:rsidRPr="001259D9">
              <w:rPr>
                <w:rFonts w:asciiTheme="majorEastAsia" w:eastAsiaTheme="majorEastAsia" w:hAnsiTheme="majorEastAsia"/>
                <w:color w:val="000000" w:themeColor="text1"/>
                <w:sz w:val="24"/>
                <w:rPrChange w:id="367" w:author="cheng lian" w:date="2025-07-27T17:39:00Z" w16du:dateUtc="2025-07-27T09:39:00Z">
                  <w:rPr/>
                </w:rPrChange>
              </w:rPr>
              <w:t xml:space="preserve"> 1) </w:t>
            </w:r>
            <w:r w:rsidRPr="001259D9">
              <w:rPr>
                <w:rFonts w:asciiTheme="majorEastAsia" w:eastAsiaTheme="majorEastAsia" w:hAnsiTheme="majorEastAsia" w:hint="eastAsia"/>
                <w:color w:val="000000" w:themeColor="text1"/>
                <w:sz w:val="24"/>
                <w:rPrChange w:id="368" w:author="cheng lian" w:date="2025-07-27T17:39:00Z" w16du:dateUtc="2025-07-27T09:39:00Z">
                  <w:rPr>
                    <w:rFonts w:hint="eastAsia"/>
                  </w:rPr>
                </w:rPrChange>
              </w:rPr>
              <w:t>分组</w:t>
            </w:r>
            <w:r w:rsidRPr="001259D9">
              <w:rPr>
                <w:rFonts w:asciiTheme="majorEastAsia" w:eastAsiaTheme="majorEastAsia" w:hAnsiTheme="majorEastAsia"/>
                <w:color w:val="000000" w:themeColor="text1"/>
                <w:sz w:val="24"/>
                <w:rPrChange w:id="369"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370" w:author="cheng lian" w:date="2025-07-27T17:39:00Z" w16du:dateUtc="2025-07-27T09:39:00Z">
                  <w:rPr>
                    <w:rFonts w:hint="eastAsia"/>
                  </w:rPr>
                </w:rPrChange>
              </w:rPr>
              <w:t>所有入组</w:t>
            </w:r>
            <w:r w:rsidRPr="001259D9">
              <w:rPr>
                <w:rFonts w:asciiTheme="majorEastAsia" w:eastAsiaTheme="majorEastAsia" w:hAnsiTheme="majorEastAsia"/>
                <w:color w:val="000000" w:themeColor="text1"/>
                <w:sz w:val="24"/>
                <w:rPrChange w:id="371" w:author="cheng lian" w:date="2025-07-27T17:39:00Z" w16du:dateUtc="2025-07-27T09:39:00Z">
                  <w:rPr/>
                </w:rPrChange>
              </w:rPr>
              <w:t xml:space="preserve"> AD</w:t>
            </w:r>
            <w:r w:rsidRPr="001259D9">
              <w:rPr>
                <w:rFonts w:asciiTheme="majorEastAsia" w:eastAsiaTheme="majorEastAsia" w:hAnsiTheme="majorEastAsia" w:hint="eastAsia"/>
                <w:color w:val="000000" w:themeColor="text1"/>
                <w:sz w:val="24"/>
                <w:rPrChange w:id="372" w:author="cheng lian" w:date="2025-07-27T17:39:00Z" w16du:dateUtc="2025-07-27T09:39:00Z">
                  <w:rPr>
                    <w:rFonts w:hint="eastAsia"/>
                  </w:rPr>
                </w:rPrChange>
              </w:rPr>
              <w:t>患者按照随机数字表按</w:t>
            </w:r>
            <w:r w:rsidRPr="001259D9">
              <w:rPr>
                <w:rFonts w:asciiTheme="majorEastAsia" w:eastAsiaTheme="majorEastAsia" w:hAnsiTheme="majorEastAsia"/>
                <w:color w:val="000000" w:themeColor="text1"/>
                <w:sz w:val="24"/>
                <w:rPrChange w:id="373" w:author="cheng lian" w:date="2025-07-27T17:39:00Z" w16du:dateUtc="2025-07-27T09:39:00Z">
                  <w:rPr/>
                </w:rPrChange>
              </w:rPr>
              <w:t xml:space="preserve"> 1:1</w:t>
            </w:r>
            <w:r w:rsidRPr="001259D9">
              <w:rPr>
                <w:rFonts w:asciiTheme="majorEastAsia" w:eastAsiaTheme="majorEastAsia" w:hAnsiTheme="majorEastAsia" w:hint="eastAsia"/>
                <w:color w:val="000000" w:themeColor="text1"/>
                <w:sz w:val="24"/>
                <w:rPrChange w:id="374" w:author="cheng lian" w:date="2025-07-27T17:39:00Z" w16du:dateUtc="2025-07-27T09:39:00Z">
                  <w:rPr>
                    <w:rFonts w:hint="eastAsia"/>
                  </w:rPr>
                </w:rPrChange>
              </w:rPr>
              <w:t>的比例随机分入</w:t>
            </w:r>
            <w:r w:rsidRPr="001259D9">
              <w:rPr>
                <w:rFonts w:asciiTheme="majorEastAsia" w:eastAsiaTheme="majorEastAsia" w:hAnsiTheme="majorEastAsia"/>
                <w:color w:val="000000" w:themeColor="text1"/>
                <w:sz w:val="24"/>
                <w:rPrChange w:id="375" w:author="cheng lian" w:date="2025-07-27T17:39:00Z" w16du:dateUtc="2025-07-27T09:39:00Z">
                  <w:rPr/>
                </w:rPrChange>
              </w:rPr>
              <w:t xml:space="preserve"> </w:t>
            </w:r>
            <w:r w:rsidRPr="001259D9">
              <w:rPr>
                <w:rFonts w:asciiTheme="majorEastAsia" w:eastAsiaTheme="majorEastAsia" w:hAnsiTheme="majorEastAsia" w:hint="eastAsia"/>
                <w:color w:val="000000" w:themeColor="text1"/>
                <w:sz w:val="24"/>
                <w:rPrChange w:id="376" w:author="cheng lian" w:date="2025-07-27T17:39:00Z" w16du:dateUtc="2025-07-27T09:39:00Z">
                  <w:rPr>
                    <w:rFonts w:hint="eastAsia"/>
                  </w:rPr>
                </w:rPrChange>
              </w:rPr>
              <w:t>双耳节拍音乐或单耳声波夹带音乐，各收入</w:t>
            </w:r>
            <w:r w:rsidRPr="001259D9">
              <w:rPr>
                <w:rFonts w:asciiTheme="majorEastAsia" w:eastAsiaTheme="majorEastAsia" w:hAnsiTheme="majorEastAsia"/>
                <w:color w:val="000000" w:themeColor="text1"/>
                <w:sz w:val="24"/>
                <w:rPrChange w:id="377" w:author="cheng lian" w:date="2025-07-27T17:39:00Z" w16du:dateUtc="2025-07-27T09:39:00Z">
                  <w:rPr/>
                </w:rPrChange>
              </w:rPr>
              <w:t>30</w:t>
            </w:r>
            <w:r w:rsidRPr="001259D9">
              <w:rPr>
                <w:rFonts w:asciiTheme="majorEastAsia" w:eastAsiaTheme="majorEastAsia" w:hAnsiTheme="majorEastAsia" w:hint="eastAsia"/>
                <w:color w:val="000000" w:themeColor="text1"/>
                <w:sz w:val="24"/>
                <w:rPrChange w:id="378" w:author="cheng lian" w:date="2025-07-27T17:39:00Z" w16du:dateUtc="2025-07-27T09:39:00Z">
                  <w:rPr>
                    <w:rFonts w:hint="eastAsia"/>
                  </w:rPr>
                </w:rPrChange>
              </w:rPr>
              <w:t>人。</w:t>
            </w:r>
          </w:p>
          <w:p w14:paraId="184D0A15" w14:textId="77777777" w:rsidR="00F3376F" w:rsidRDefault="00000000">
            <w:pPr>
              <w:adjustRightInd w:val="0"/>
              <w:snapToGrid w:val="0"/>
              <w:spacing w:before="50" w:line="320" w:lineRule="exact"/>
              <w:rPr>
                <w:rFonts w:asciiTheme="majorEastAsia" w:eastAsiaTheme="majorEastAsia" w:hAnsiTheme="majorEastAsia" w:hint="eastAsia"/>
                <w:color w:val="000000" w:themeColor="text1"/>
                <w:sz w:val="24"/>
              </w:rPr>
              <w:pPrChange w:id="379" w:author="cheng lian" w:date="2025-07-27T17:43:00Z" w16du:dateUtc="2025-07-27T09:43:00Z">
                <w:pPr>
                  <w:adjustRightInd w:val="0"/>
                  <w:snapToGrid w:val="0"/>
                  <w:spacing w:before="50" w:line="320" w:lineRule="exact"/>
                  <w:ind w:firstLineChars="200" w:firstLine="464"/>
                </w:pPr>
              </w:pPrChange>
            </w:pPr>
            <w:r>
              <w:rPr>
                <w:rFonts w:asciiTheme="majorEastAsia" w:eastAsiaTheme="majorEastAsia" w:hAnsiTheme="majorEastAsia" w:hint="eastAsia"/>
                <w:color w:val="000000" w:themeColor="text1"/>
                <w:sz w:val="24"/>
              </w:rPr>
              <w:t>(3)分组方法及治疗、随访</w:t>
            </w:r>
          </w:p>
          <w:p w14:paraId="5E8881C6" w14:textId="681D5C96" w:rsidR="00F3376F" w:rsidRPr="00E46BBA" w:rsidRDefault="00E46BBA">
            <w:pPr>
              <w:adjustRightInd w:val="0"/>
              <w:snapToGrid w:val="0"/>
              <w:spacing w:line="320" w:lineRule="exact"/>
              <w:ind w:firstLineChars="100" w:firstLine="232"/>
              <w:rPr>
                <w:rFonts w:asciiTheme="majorEastAsia" w:eastAsiaTheme="majorEastAsia" w:hAnsiTheme="majorEastAsia"/>
                <w:color w:val="000000" w:themeColor="text1"/>
                <w:sz w:val="24"/>
                <w:rPrChange w:id="380" w:author="cheng lian" w:date="2025-07-27T17:46:00Z" w16du:dateUtc="2025-07-27T09:46:00Z">
                  <w:rPr/>
                </w:rPrChange>
              </w:rPr>
              <w:pPrChange w:id="381" w:author="cheng lian" w:date="2025-07-27T17:48:00Z" w16du:dateUtc="2025-07-27T09:48:00Z">
                <w:pPr>
                  <w:adjustRightInd w:val="0"/>
                  <w:snapToGrid w:val="0"/>
                  <w:spacing w:before="50" w:line="320" w:lineRule="exact"/>
                  <w:ind w:firstLineChars="200" w:firstLine="464"/>
                </w:pPr>
              </w:pPrChange>
            </w:pPr>
            <w:ins w:id="382" w:author="cheng lian" w:date="2025-07-27T17:46:00Z" w16du:dateUtc="2025-07-27T09:46:00Z">
              <w:r>
                <w:rPr>
                  <w:rFonts w:asciiTheme="majorEastAsia" w:eastAsiaTheme="majorEastAsia" w:hAnsiTheme="majorEastAsia" w:hint="eastAsia"/>
                  <w:color w:val="000000" w:themeColor="text1"/>
                  <w:sz w:val="24"/>
                </w:rPr>
                <w:t>1)</w:t>
              </w:r>
            </w:ins>
            <w:del w:id="383" w:author="cheng lian" w:date="2025-07-27T17:43:00Z" w16du:dateUtc="2025-07-27T09:43:00Z">
              <w:r w:rsidRPr="00E46BBA" w:rsidDel="006C00D9">
                <w:rPr>
                  <w:rFonts w:asciiTheme="majorEastAsia" w:eastAsiaTheme="majorEastAsia" w:hAnsiTheme="majorEastAsia"/>
                  <w:color w:val="000000" w:themeColor="text1"/>
                  <w:sz w:val="24"/>
                  <w:rPrChange w:id="384" w:author="cheng lian" w:date="2025-07-27T17:46:00Z" w16du:dateUtc="2025-07-27T09:46:00Z">
                    <w:rPr/>
                  </w:rPrChange>
                </w:rPr>
                <w:delText>1</w:delText>
              </w:r>
              <w:r w:rsidRPr="00E46BBA" w:rsidDel="006C00D9">
                <w:rPr>
                  <w:rFonts w:asciiTheme="majorEastAsia" w:eastAsiaTheme="majorEastAsia" w:hAnsiTheme="majorEastAsia" w:hint="eastAsia"/>
                  <w:color w:val="000000" w:themeColor="text1"/>
                  <w:sz w:val="24"/>
                  <w:rPrChange w:id="385" w:author="cheng lian" w:date="2025-07-27T17:46:00Z" w16du:dateUtc="2025-07-27T09:46:00Z">
                    <w:rPr>
                      <w:rFonts w:hint="eastAsia"/>
                    </w:rPr>
                  </w:rPrChange>
                </w:rPr>
                <w:delText>）</w:delText>
              </w:r>
            </w:del>
            <w:r w:rsidRPr="00E46BBA">
              <w:rPr>
                <w:rFonts w:asciiTheme="majorEastAsia" w:eastAsiaTheme="majorEastAsia" w:hAnsiTheme="majorEastAsia" w:hint="eastAsia"/>
                <w:color w:val="000000" w:themeColor="text1"/>
                <w:sz w:val="24"/>
                <w:rPrChange w:id="386" w:author="cheng lian" w:date="2025-07-27T17:46:00Z" w16du:dateUtc="2025-07-27T09:46:00Z">
                  <w:rPr>
                    <w:rFonts w:hint="eastAsia"/>
                  </w:rPr>
                </w:rPrChange>
              </w:rPr>
              <w:t>分组</w:t>
            </w:r>
          </w:p>
          <w:p w14:paraId="35E760F9" w14:textId="77777777" w:rsidR="00F3376F" w:rsidRPr="006C00D9" w:rsidRDefault="00000000" w:rsidP="006C00D9">
            <w:pPr>
              <w:adjustRightInd w:val="0"/>
              <w:snapToGrid w:val="0"/>
              <w:spacing w:before="50" w:line="320" w:lineRule="exact"/>
              <w:ind w:firstLineChars="200" w:firstLine="464"/>
              <w:rPr>
                <w:rFonts w:asciiTheme="majorEastAsia" w:eastAsiaTheme="majorEastAsia" w:hAnsiTheme="majorEastAsia"/>
                <w:color w:val="000000" w:themeColor="text1"/>
                <w:sz w:val="24"/>
                <w:rPrChange w:id="387" w:author="cheng lian" w:date="2025-07-27T17:44:00Z" w16du:dateUtc="2025-07-27T09:44:00Z">
                  <w:rPr/>
                </w:rPrChange>
              </w:rPr>
            </w:pPr>
            <w:r w:rsidRPr="006C00D9">
              <w:rPr>
                <w:rFonts w:asciiTheme="majorEastAsia" w:eastAsiaTheme="majorEastAsia" w:hAnsiTheme="majorEastAsia" w:cs="微软雅黑" w:hint="eastAsia"/>
                <w:color w:val="000000" w:themeColor="text1"/>
                <w:sz w:val="24"/>
                <w:rPrChange w:id="388" w:author="cheng lian" w:date="2025-07-27T17:44:00Z" w16du:dateUtc="2025-07-27T09:44:00Z">
                  <w:rPr>
                    <w:rFonts w:hint="eastAsia"/>
                  </w:rPr>
                </w:rPrChange>
              </w:rPr>
              <w:t>所有入组</w:t>
            </w:r>
            <w:r w:rsidRPr="006C00D9">
              <w:rPr>
                <w:rFonts w:asciiTheme="majorEastAsia" w:eastAsiaTheme="majorEastAsia" w:hAnsiTheme="majorEastAsia"/>
                <w:color w:val="000000" w:themeColor="text1"/>
                <w:sz w:val="24"/>
                <w:rPrChange w:id="389" w:author="cheng lian" w:date="2025-07-27T17:44:00Z" w16du:dateUtc="2025-07-27T09:44:00Z">
                  <w:rPr/>
                </w:rPrChange>
              </w:rPr>
              <w:t xml:space="preserve"> AD</w:t>
            </w:r>
            <w:r w:rsidRPr="006C00D9">
              <w:rPr>
                <w:rFonts w:asciiTheme="majorEastAsia" w:eastAsiaTheme="majorEastAsia" w:hAnsiTheme="majorEastAsia" w:hint="eastAsia"/>
                <w:color w:val="000000" w:themeColor="text1"/>
                <w:sz w:val="24"/>
                <w:rPrChange w:id="390" w:author="cheng lian" w:date="2025-07-27T17:44:00Z" w16du:dateUtc="2025-07-27T09:44:00Z">
                  <w:rPr>
                    <w:rFonts w:hint="eastAsia"/>
                  </w:rPr>
                </w:rPrChange>
              </w:rPr>
              <w:t>患者按照随机数字表按</w:t>
            </w:r>
            <w:r w:rsidRPr="006C00D9">
              <w:rPr>
                <w:rFonts w:asciiTheme="majorEastAsia" w:eastAsiaTheme="majorEastAsia" w:hAnsiTheme="majorEastAsia"/>
                <w:color w:val="000000" w:themeColor="text1"/>
                <w:sz w:val="24"/>
                <w:rPrChange w:id="391" w:author="cheng lian" w:date="2025-07-27T17:44:00Z" w16du:dateUtc="2025-07-27T09:44:00Z">
                  <w:rPr/>
                </w:rPrChange>
              </w:rPr>
              <w:t xml:space="preserve"> 1:1</w:t>
            </w:r>
            <w:r w:rsidRPr="006C00D9">
              <w:rPr>
                <w:rFonts w:asciiTheme="majorEastAsia" w:eastAsiaTheme="majorEastAsia" w:hAnsiTheme="majorEastAsia" w:hint="eastAsia"/>
                <w:color w:val="000000" w:themeColor="text1"/>
                <w:sz w:val="24"/>
                <w:rPrChange w:id="392" w:author="cheng lian" w:date="2025-07-27T17:44:00Z" w16du:dateUtc="2025-07-27T09:44:00Z">
                  <w:rPr>
                    <w:rFonts w:hint="eastAsia"/>
                  </w:rPr>
                </w:rPrChange>
              </w:rPr>
              <w:t>的比例随机分入</w:t>
            </w:r>
            <w:r w:rsidRPr="006C00D9">
              <w:rPr>
                <w:rFonts w:asciiTheme="majorEastAsia" w:eastAsiaTheme="majorEastAsia" w:hAnsiTheme="majorEastAsia"/>
                <w:color w:val="000000" w:themeColor="text1"/>
                <w:sz w:val="24"/>
                <w:rPrChange w:id="393" w:author="cheng lian" w:date="2025-07-27T17:44:00Z" w16du:dateUtc="2025-07-27T09:44:00Z">
                  <w:rPr/>
                </w:rPrChange>
              </w:rPr>
              <w:t xml:space="preserve"> </w:t>
            </w:r>
            <w:r w:rsidRPr="006C00D9">
              <w:rPr>
                <w:rFonts w:asciiTheme="majorEastAsia" w:eastAsiaTheme="majorEastAsia" w:hAnsiTheme="majorEastAsia" w:hint="eastAsia"/>
                <w:color w:val="000000" w:themeColor="text1"/>
                <w:sz w:val="24"/>
                <w:rPrChange w:id="394" w:author="cheng lian" w:date="2025-07-27T17:44:00Z" w16du:dateUtc="2025-07-27T09:44:00Z">
                  <w:rPr>
                    <w:rFonts w:hint="eastAsia"/>
                  </w:rPr>
                </w:rPrChange>
              </w:rPr>
              <w:t>双耳节拍音乐治疗或声波夹带音乐治疗组，每组各</w:t>
            </w:r>
            <w:r w:rsidRPr="006C00D9">
              <w:rPr>
                <w:rFonts w:asciiTheme="majorEastAsia" w:eastAsiaTheme="majorEastAsia" w:hAnsiTheme="majorEastAsia"/>
                <w:color w:val="000000" w:themeColor="text1"/>
                <w:sz w:val="24"/>
                <w:rPrChange w:id="395" w:author="cheng lian" w:date="2025-07-27T17:44:00Z" w16du:dateUtc="2025-07-27T09:44:00Z">
                  <w:rPr/>
                </w:rPrChange>
              </w:rPr>
              <w:t>30</w:t>
            </w:r>
            <w:r w:rsidRPr="006C00D9">
              <w:rPr>
                <w:rFonts w:asciiTheme="majorEastAsia" w:eastAsiaTheme="majorEastAsia" w:hAnsiTheme="majorEastAsia" w:hint="eastAsia"/>
                <w:color w:val="000000" w:themeColor="text1"/>
                <w:sz w:val="24"/>
                <w:rPrChange w:id="396" w:author="cheng lian" w:date="2025-07-27T17:44:00Z" w16du:dateUtc="2025-07-27T09:44:00Z">
                  <w:rPr>
                    <w:rFonts w:hint="eastAsia"/>
                  </w:rPr>
                </w:rPrChange>
              </w:rPr>
              <w:t>人。</w:t>
            </w:r>
          </w:p>
          <w:p w14:paraId="087FF459" w14:textId="1B570A3D" w:rsidR="00F3376F" w:rsidRPr="006C00D9" w:rsidRDefault="006C00D9" w:rsidP="006C00D9">
            <w:pPr>
              <w:adjustRightInd w:val="0"/>
              <w:snapToGrid w:val="0"/>
              <w:spacing w:before="50" w:line="320" w:lineRule="exact"/>
              <w:ind w:firstLineChars="200" w:firstLine="464"/>
              <w:rPr>
                <w:rFonts w:asciiTheme="majorEastAsia" w:eastAsiaTheme="majorEastAsia" w:hAnsiTheme="majorEastAsia"/>
                <w:color w:val="000000" w:themeColor="text1"/>
                <w:sz w:val="24"/>
                <w:rPrChange w:id="397" w:author="cheng lian" w:date="2025-07-27T17:44:00Z" w16du:dateUtc="2025-07-27T09:44:00Z">
                  <w:rPr/>
                </w:rPrChange>
              </w:rPr>
            </w:pPr>
            <w:ins w:id="398" w:author="cheng lian" w:date="2025-07-27T17:45:00Z" w16du:dateUtc="2025-07-27T09:45:00Z">
              <w:r>
                <w:rPr>
                  <w:rFonts w:asciiTheme="majorEastAsia" w:eastAsiaTheme="majorEastAsia" w:hAnsiTheme="majorEastAsia" w:hint="eastAsia"/>
                  <w:color w:val="000000" w:themeColor="text1"/>
                  <w:sz w:val="24"/>
                </w:rPr>
                <w:t>a.</w:t>
              </w:r>
            </w:ins>
            <w:del w:id="399" w:author="cheng lian" w:date="2025-07-27T17:44:00Z" w16du:dateUtc="2025-07-27T09:44:00Z">
              <w:r w:rsidRPr="006C00D9" w:rsidDel="006C00D9">
                <w:rPr>
                  <w:rFonts w:asciiTheme="majorEastAsia" w:eastAsiaTheme="majorEastAsia" w:hAnsiTheme="majorEastAsia"/>
                  <w:color w:val="000000" w:themeColor="text1"/>
                  <w:sz w:val="24"/>
                  <w:rPrChange w:id="400" w:author="cheng lian" w:date="2025-07-27T17:44:00Z" w16du:dateUtc="2025-07-27T09:44:00Z">
                    <w:rPr/>
                  </w:rPrChange>
                </w:rPr>
                <w:delText xml:space="preserve">2) </w:delText>
              </w:r>
            </w:del>
            <w:r w:rsidRPr="006C00D9">
              <w:rPr>
                <w:rFonts w:asciiTheme="majorEastAsia" w:eastAsiaTheme="majorEastAsia" w:hAnsiTheme="majorEastAsia" w:hint="eastAsia"/>
                <w:color w:val="000000" w:themeColor="text1"/>
                <w:sz w:val="24"/>
                <w:rPrChange w:id="401" w:author="cheng lian" w:date="2025-07-27T17:44:00Z" w16du:dateUtc="2025-07-27T09:44:00Z">
                  <w:rPr>
                    <w:rFonts w:hint="eastAsia"/>
                  </w:rPr>
                </w:rPrChange>
              </w:rPr>
              <w:t>双耳节拍音乐治疗组</w:t>
            </w:r>
            <w:r w:rsidRPr="006C00D9">
              <w:rPr>
                <w:rFonts w:asciiTheme="majorEastAsia" w:eastAsiaTheme="majorEastAsia" w:hAnsiTheme="majorEastAsia"/>
                <w:color w:val="000000" w:themeColor="text1"/>
                <w:sz w:val="24"/>
                <w:rPrChange w:id="402" w:author="cheng lian" w:date="2025-07-27T17:44:00Z" w16du:dateUtc="2025-07-27T09:44:00Z">
                  <w:rPr/>
                </w:rPrChange>
              </w:rPr>
              <w:t xml:space="preserve"> n=30</w:t>
            </w:r>
            <w:r w:rsidRPr="006C00D9">
              <w:rPr>
                <w:rFonts w:asciiTheme="majorEastAsia" w:eastAsiaTheme="majorEastAsia" w:hAnsiTheme="majorEastAsia" w:hint="eastAsia"/>
                <w:color w:val="000000" w:themeColor="text1"/>
                <w:sz w:val="24"/>
                <w:rPrChange w:id="403" w:author="cheng lian" w:date="2025-07-27T17:44:00Z" w16du:dateUtc="2025-07-27T09:44:00Z">
                  <w:rPr>
                    <w:rFonts w:hint="eastAsia"/>
                  </w:rPr>
                </w:rPrChange>
              </w:rPr>
              <w:t>人</w:t>
            </w:r>
          </w:p>
          <w:p w14:paraId="7E138C94" w14:textId="77777777" w:rsidR="00F3376F" w:rsidDel="006C00D9" w:rsidRDefault="00000000">
            <w:pPr>
              <w:adjustRightInd w:val="0"/>
              <w:snapToGrid w:val="0"/>
              <w:spacing w:before="50" w:line="320" w:lineRule="exact"/>
              <w:ind w:firstLineChars="200" w:firstLine="464"/>
              <w:rPr>
                <w:del w:id="404" w:author="cheng lian" w:date="2025-07-27T17:44:00Z" w16du:dateUtc="2025-07-27T09:44:00Z"/>
                <w:rFonts w:asciiTheme="majorEastAsia" w:eastAsiaTheme="majorEastAsia" w:hAnsiTheme="majorEastAsia" w:hint="eastAsia"/>
                <w:color w:val="000000" w:themeColor="text1"/>
                <w:sz w:val="24"/>
              </w:rPr>
              <w:pPrChange w:id="405" w:author="cheng lian" w:date="2025-07-27T17:45:00Z" w16du:dateUtc="2025-07-27T09:45:00Z">
                <w:pPr>
                  <w:adjustRightInd w:val="0"/>
                  <w:snapToGrid w:val="0"/>
                  <w:spacing w:before="50" w:line="320" w:lineRule="exact"/>
                </w:pPr>
              </w:pPrChange>
            </w:pPr>
            <w:r w:rsidRPr="006C00D9">
              <w:rPr>
                <w:rFonts w:asciiTheme="majorEastAsia" w:eastAsiaTheme="majorEastAsia" w:hAnsiTheme="majorEastAsia" w:cs="微软雅黑" w:hint="eastAsia"/>
                <w:color w:val="000000" w:themeColor="text1"/>
                <w:sz w:val="24"/>
                <w:rPrChange w:id="406" w:author="cheng lian" w:date="2025-07-27T17:44:00Z" w16du:dateUtc="2025-07-27T09:44:00Z">
                  <w:rPr>
                    <w:rFonts w:hint="eastAsia"/>
                  </w:rPr>
                </w:rPrChange>
              </w:rPr>
              <w:t>患者符合入组标准并签署知情同意后正式入组，患者接受</w:t>
            </w:r>
            <w:r w:rsidRPr="006C00D9">
              <w:rPr>
                <w:rFonts w:asciiTheme="majorEastAsia" w:eastAsiaTheme="majorEastAsia" w:hAnsiTheme="majorEastAsia"/>
                <w:color w:val="000000" w:themeColor="text1"/>
                <w:sz w:val="24"/>
                <w:rPrChange w:id="407" w:author="cheng lian" w:date="2025-07-27T17:44:00Z" w16du:dateUtc="2025-07-27T09:44:00Z">
                  <w:rPr/>
                </w:rPrChange>
              </w:rPr>
              <w:t xml:space="preserve"> 15</w:t>
            </w:r>
            <w:r w:rsidRPr="006C00D9">
              <w:rPr>
                <w:rFonts w:asciiTheme="majorEastAsia" w:eastAsiaTheme="majorEastAsia" w:hAnsiTheme="majorEastAsia" w:hint="eastAsia"/>
                <w:color w:val="000000" w:themeColor="text1"/>
                <w:sz w:val="24"/>
                <w:rPrChange w:id="408" w:author="cheng lian" w:date="2025-07-27T17:44:00Z" w16du:dateUtc="2025-07-27T09:44:00Z">
                  <w:rPr>
                    <w:rFonts w:hint="eastAsia"/>
                  </w:rPr>
                </w:rPrChange>
              </w:rPr>
              <w:t>分钟音乐治疗，音乐组成由白噪音及双耳节拍音乐组成。白噪音包括自然界的风声、雨声、虫鸣等自然音乐，双耳节拍音乐由</w:t>
            </w:r>
            <w:r w:rsidRPr="006C00D9">
              <w:rPr>
                <w:rFonts w:asciiTheme="majorEastAsia" w:eastAsiaTheme="majorEastAsia" w:hAnsiTheme="majorEastAsia"/>
                <w:color w:val="000000" w:themeColor="text1"/>
                <w:sz w:val="24"/>
                <w:rPrChange w:id="409" w:author="cheng lian" w:date="2025-07-27T17:44:00Z" w16du:dateUtc="2025-07-27T09:44:00Z">
                  <w:rPr/>
                </w:rPrChange>
              </w:rPr>
              <w:t>Adobe Audition 2022</w:t>
            </w:r>
            <w:r w:rsidRPr="006C00D9">
              <w:rPr>
                <w:rFonts w:asciiTheme="majorEastAsia" w:eastAsiaTheme="majorEastAsia" w:hAnsiTheme="majorEastAsia" w:hint="eastAsia"/>
                <w:color w:val="000000" w:themeColor="text1"/>
                <w:sz w:val="24"/>
                <w:rPrChange w:id="410" w:author="cheng lian" w:date="2025-07-27T17:44:00Z" w16du:dateUtc="2025-07-27T09:44:00Z">
                  <w:rPr>
                    <w:rFonts w:hint="eastAsia"/>
                  </w:rPr>
                </w:rPrChange>
              </w:rPr>
              <w:t>软件制作，左侧声</w:t>
            </w:r>
            <w:r w:rsidRPr="006C00D9">
              <w:rPr>
                <w:rFonts w:asciiTheme="majorEastAsia" w:eastAsiaTheme="majorEastAsia" w:hAnsiTheme="majorEastAsia"/>
                <w:color w:val="000000" w:themeColor="text1"/>
                <w:sz w:val="24"/>
                <w:rPrChange w:id="411" w:author="cheng lian" w:date="2025-07-27T17:44:00Z" w16du:dateUtc="2025-07-27T09:44:00Z">
                  <w:rPr/>
                </w:rPrChange>
              </w:rPr>
              <w:t>428hHz</w:t>
            </w:r>
            <w:r w:rsidRPr="006C00D9">
              <w:rPr>
                <w:rFonts w:asciiTheme="majorEastAsia" w:eastAsiaTheme="majorEastAsia" w:hAnsiTheme="majorEastAsia" w:hint="eastAsia"/>
                <w:color w:val="000000" w:themeColor="text1"/>
                <w:sz w:val="24"/>
                <w:rPrChange w:id="412" w:author="cheng lian" w:date="2025-07-27T17:44:00Z" w16du:dateUtc="2025-07-27T09:44:00Z">
                  <w:rPr>
                    <w:rFonts w:hint="eastAsia"/>
                  </w:rPr>
                </w:rPrChange>
              </w:rPr>
              <w:t>，右侧声道</w:t>
            </w:r>
            <w:r w:rsidRPr="006C00D9">
              <w:rPr>
                <w:rFonts w:asciiTheme="majorEastAsia" w:eastAsiaTheme="majorEastAsia" w:hAnsiTheme="majorEastAsia"/>
                <w:color w:val="000000" w:themeColor="text1"/>
                <w:sz w:val="24"/>
                <w:rPrChange w:id="413" w:author="cheng lian" w:date="2025-07-27T17:44:00Z" w16du:dateUtc="2025-07-27T09:44:00Z">
                  <w:rPr/>
                </w:rPrChange>
              </w:rPr>
              <w:t>438Hz</w:t>
            </w:r>
            <w:r w:rsidRPr="006C00D9">
              <w:rPr>
                <w:rFonts w:asciiTheme="majorEastAsia" w:eastAsiaTheme="majorEastAsia" w:hAnsiTheme="majorEastAsia" w:hint="eastAsia"/>
                <w:color w:val="000000" w:themeColor="text1"/>
                <w:sz w:val="24"/>
                <w:rPrChange w:id="414" w:author="cheng lian" w:date="2025-07-27T17:44:00Z" w16du:dateUtc="2025-07-27T09:44:00Z">
                  <w:rPr>
                    <w:rFonts w:hint="eastAsia"/>
                  </w:rPr>
                </w:rPrChange>
              </w:rPr>
              <w:t>，振幅为白噪音平均振幅的</w:t>
            </w:r>
            <w:r w:rsidRPr="006C00D9">
              <w:rPr>
                <w:rFonts w:asciiTheme="majorEastAsia" w:eastAsiaTheme="majorEastAsia" w:hAnsiTheme="majorEastAsia"/>
                <w:color w:val="000000" w:themeColor="text1"/>
                <w:sz w:val="24"/>
                <w:rPrChange w:id="415" w:author="cheng lian" w:date="2025-07-27T17:44:00Z" w16du:dateUtc="2025-07-27T09:44:00Z">
                  <w:rPr/>
                </w:rPrChange>
              </w:rPr>
              <w:t>30%</w:t>
            </w:r>
            <w:r w:rsidRPr="006C00D9">
              <w:rPr>
                <w:rFonts w:asciiTheme="majorEastAsia" w:eastAsiaTheme="majorEastAsia" w:hAnsiTheme="majorEastAsia" w:hint="eastAsia"/>
                <w:color w:val="000000" w:themeColor="text1"/>
                <w:sz w:val="24"/>
                <w:rPrChange w:id="416" w:author="cheng lian" w:date="2025-07-27T17:44:00Z" w16du:dateUtc="2025-07-27T09:44:00Z">
                  <w:rPr>
                    <w:rFonts w:hint="eastAsia"/>
                  </w:rPr>
                </w:rPrChange>
              </w:rPr>
              <w:t>，之后将双耳节拍音轨与白噪音音轨混音后输出为</w:t>
            </w:r>
            <w:r w:rsidRPr="006C00D9">
              <w:rPr>
                <w:rFonts w:asciiTheme="majorEastAsia" w:eastAsiaTheme="majorEastAsia" w:hAnsiTheme="majorEastAsia"/>
                <w:color w:val="000000" w:themeColor="text1"/>
                <w:sz w:val="24"/>
                <w:rPrChange w:id="417" w:author="cheng lian" w:date="2025-07-27T17:44:00Z" w16du:dateUtc="2025-07-27T09:44:00Z">
                  <w:rPr/>
                </w:rPrChange>
              </w:rPr>
              <w:t>wav</w:t>
            </w:r>
            <w:r w:rsidRPr="006C00D9">
              <w:rPr>
                <w:rFonts w:asciiTheme="majorEastAsia" w:eastAsiaTheme="majorEastAsia" w:hAnsiTheme="majorEastAsia" w:hint="eastAsia"/>
                <w:color w:val="000000" w:themeColor="text1"/>
                <w:sz w:val="24"/>
                <w:rPrChange w:id="418" w:author="cheng lian" w:date="2025-07-27T17:44:00Z" w16du:dateUtc="2025-07-27T09:44:00Z">
                  <w:rPr>
                    <w:rFonts w:hint="eastAsia"/>
                  </w:rPr>
                </w:rPrChange>
              </w:rPr>
              <w:t>格式音频。</w:t>
            </w:r>
          </w:p>
          <w:p w14:paraId="7FB26207" w14:textId="77777777" w:rsidR="006C00D9" w:rsidRPr="006C00D9" w:rsidRDefault="006C00D9" w:rsidP="006C00D9">
            <w:pPr>
              <w:adjustRightInd w:val="0"/>
              <w:snapToGrid w:val="0"/>
              <w:spacing w:before="50" w:line="320" w:lineRule="exact"/>
              <w:ind w:firstLineChars="200" w:firstLine="464"/>
              <w:rPr>
                <w:ins w:id="419" w:author="cheng lian" w:date="2025-07-27T17:44:00Z" w16du:dateUtc="2025-07-27T09:44:00Z"/>
                <w:rFonts w:asciiTheme="majorEastAsia" w:eastAsiaTheme="majorEastAsia" w:hAnsiTheme="majorEastAsia"/>
                <w:color w:val="000000" w:themeColor="text1"/>
                <w:sz w:val="24"/>
                <w:rPrChange w:id="420" w:author="cheng lian" w:date="2025-07-27T17:44:00Z" w16du:dateUtc="2025-07-27T09:44:00Z">
                  <w:rPr>
                    <w:ins w:id="421" w:author="cheng lian" w:date="2025-07-27T17:44:00Z" w16du:dateUtc="2025-07-27T09:44:00Z"/>
                  </w:rPr>
                </w:rPrChange>
              </w:rPr>
            </w:pPr>
          </w:p>
          <w:p w14:paraId="4F0503AC" w14:textId="358CCA57" w:rsidR="00F3376F" w:rsidDel="00462F92" w:rsidRDefault="006C00D9" w:rsidP="00462F92">
            <w:pPr>
              <w:adjustRightInd w:val="0"/>
              <w:snapToGrid w:val="0"/>
              <w:spacing w:before="50" w:line="320" w:lineRule="exact"/>
              <w:ind w:firstLineChars="200" w:firstLine="464"/>
              <w:rPr>
                <w:del w:id="422" w:author="cheng lian" w:date="2025-07-27T17:46:00Z" w16du:dateUtc="2025-07-27T09:46:00Z"/>
                <w:rFonts w:asciiTheme="majorEastAsia" w:eastAsiaTheme="majorEastAsia" w:hAnsiTheme="majorEastAsia" w:cs="微软雅黑" w:hint="eastAsia"/>
                <w:color w:val="000000" w:themeColor="text1"/>
                <w:sz w:val="24"/>
              </w:rPr>
            </w:pPr>
            <w:ins w:id="423" w:author="cheng lian" w:date="2025-07-27T17:45:00Z" w16du:dateUtc="2025-07-27T09:45:00Z">
              <w:r>
                <w:rPr>
                  <w:rFonts w:asciiTheme="majorEastAsia" w:eastAsiaTheme="majorEastAsia" w:hAnsiTheme="majorEastAsia" w:hint="eastAsia"/>
                  <w:color w:val="000000" w:themeColor="text1"/>
                  <w:sz w:val="24"/>
                </w:rPr>
                <w:t>b.</w:t>
              </w:r>
            </w:ins>
            <w:del w:id="424" w:author="cheng lian" w:date="2025-07-27T17:44:00Z" w16du:dateUtc="2025-07-27T09:44:00Z">
              <w:r w:rsidRPr="006C00D9" w:rsidDel="006C00D9">
                <w:rPr>
                  <w:rFonts w:asciiTheme="majorEastAsia" w:eastAsiaTheme="majorEastAsia" w:hAnsiTheme="majorEastAsia"/>
                  <w:color w:val="000000" w:themeColor="text1"/>
                  <w:sz w:val="24"/>
                  <w:rPrChange w:id="425" w:author="cheng lian" w:date="2025-07-27T17:44:00Z" w16du:dateUtc="2025-07-27T09:44:00Z">
                    <w:rPr/>
                  </w:rPrChange>
                </w:rPr>
                <w:delText>3</w:delText>
              </w:r>
              <w:r w:rsidRPr="006C00D9" w:rsidDel="006C00D9">
                <w:rPr>
                  <w:rFonts w:asciiTheme="majorEastAsia" w:eastAsiaTheme="majorEastAsia" w:hAnsiTheme="majorEastAsia" w:hint="eastAsia"/>
                  <w:color w:val="000000" w:themeColor="text1"/>
                  <w:sz w:val="24"/>
                  <w:rPrChange w:id="426" w:author="cheng lian" w:date="2025-07-27T17:44:00Z" w16du:dateUtc="2025-07-27T09:44:00Z">
                    <w:rPr>
                      <w:rFonts w:hint="eastAsia"/>
                    </w:rPr>
                  </w:rPrChange>
                </w:rPr>
                <w:delText>）</w:delText>
              </w:r>
            </w:del>
            <w:r w:rsidRPr="006C00D9">
              <w:rPr>
                <w:rFonts w:asciiTheme="majorEastAsia" w:eastAsiaTheme="majorEastAsia" w:hAnsiTheme="majorEastAsia" w:hint="eastAsia"/>
                <w:color w:val="000000" w:themeColor="text1"/>
                <w:sz w:val="24"/>
                <w:rPrChange w:id="427" w:author="cheng lian" w:date="2025-07-27T17:44:00Z" w16du:dateUtc="2025-07-27T09:44:00Z">
                  <w:rPr>
                    <w:rFonts w:hint="eastAsia"/>
                  </w:rPr>
                </w:rPrChange>
              </w:rPr>
              <w:t>声波夹带音乐治疗组</w:t>
            </w:r>
            <w:r w:rsidRPr="006C00D9">
              <w:rPr>
                <w:rFonts w:asciiTheme="majorEastAsia" w:eastAsiaTheme="majorEastAsia" w:hAnsiTheme="majorEastAsia"/>
                <w:color w:val="000000" w:themeColor="text1"/>
                <w:sz w:val="24"/>
                <w:rPrChange w:id="428" w:author="cheng lian" w:date="2025-07-27T17:44:00Z" w16du:dateUtc="2025-07-27T09:44:00Z">
                  <w:rPr/>
                </w:rPrChange>
              </w:rPr>
              <w:t xml:space="preserve"> n=30</w:t>
            </w:r>
            <w:r w:rsidRPr="006C00D9">
              <w:rPr>
                <w:rFonts w:asciiTheme="majorEastAsia" w:eastAsiaTheme="majorEastAsia" w:hAnsiTheme="majorEastAsia" w:hint="eastAsia"/>
                <w:color w:val="000000" w:themeColor="text1"/>
                <w:sz w:val="24"/>
                <w:rPrChange w:id="429" w:author="cheng lian" w:date="2025-07-27T17:44:00Z" w16du:dateUtc="2025-07-27T09:44:00Z">
                  <w:rPr>
                    <w:rFonts w:hint="eastAsia"/>
                  </w:rPr>
                </w:rPrChange>
              </w:rPr>
              <w:t>人</w:t>
            </w:r>
            <w:ins w:id="430" w:author="cheng lian" w:date="2025-07-27T17:46:00Z" w16du:dateUtc="2025-07-27T09:46:00Z">
              <w:r w:rsidR="00462F92">
                <w:rPr>
                  <w:rFonts w:asciiTheme="majorEastAsia" w:eastAsiaTheme="majorEastAsia" w:hAnsiTheme="majorEastAsia" w:cs="微软雅黑" w:hint="eastAsia"/>
                  <w:color w:val="000000" w:themeColor="text1"/>
                  <w:sz w:val="24"/>
                </w:rPr>
                <w:t>:</w:t>
              </w:r>
            </w:ins>
          </w:p>
          <w:p w14:paraId="4A81D7FF" w14:textId="77777777" w:rsidR="00462F92" w:rsidRPr="00462F92" w:rsidRDefault="00462F92">
            <w:pPr>
              <w:adjustRightInd w:val="0"/>
              <w:snapToGrid w:val="0"/>
              <w:spacing w:before="50" w:line="320" w:lineRule="exact"/>
              <w:rPr>
                <w:ins w:id="431" w:author="cheng lian" w:date="2025-07-27T17:47:00Z" w16du:dateUtc="2025-07-27T09:47:00Z"/>
                <w:rFonts w:asciiTheme="majorEastAsia" w:eastAsiaTheme="majorEastAsia" w:hAnsiTheme="majorEastAsia"/>
                <w:color w:val="000000" w:themeColor="text1"/>
                <w:sz w:val="24"/>
                <w:rPrChange w:id="432" w:author="cheng lian" w:date="2025-07-27T17:47:00Z" w16du:dateUtc="2025-07-27T09:47:00Z">
                  <w:rPr>
                    <w:ins w:id="433" w:author="cheng lian" w:date="2025-07-27T17:47:00Z" w16du:dateUtc="2025-07-27T09:47:00Z"/>
                  </w:rPr>
                </w:rPrChange>
              </w:rPr>
              <w:pPrChange w:id="434" w:author="cheng lian" w:date="2025-07-27T17:47:00Z" w16du:dateUtc="2025-07-27T09:47:00Z">
                <w:pPr>
                  <w:adjustRightInd w:val="0"/>
                  <w:snapToGrid w:val="0"/>
                  <w:spacing w:before="50" w:line="320" w:lineRule="exact"/>
                  <w:ind w:firstLineChars="200" w:firstLine="624"/>
                </w:pPr>
              </w:pPrChange>
            </w:pPr>
          </w:p>
          <w:p w14:paraId="0E6ACBB5" w14:textId="77777777" w:rsidR="00F3376F" w:rsidRPr="006C00D9" w:rsidRDefault="00000000" w:rsidP="00462F92">
            <w:pPr>
              <w:adjustRightInd w:val="0"/>
              <w:snapToGrid w:val="0"/>
              <w:spacing w:before="50" w:line="320" w:lineRule="exact"/>
              <w:ind w:firstLineChars="200" w:firstLine="464"/>
              <w:rPr>
                <w:rFonts w:asciiTheme="majorEastAsia" w:eastAsiaTheme="majorEastAsia" w:hAnsiTheme="majorEastAsia"/>
                <w:color w:val="000000" w:themeColor="text1"/>
                <w:sz w:val="24"/>
                <w:rPrChange w:id="435" w:author="cheng lian" w:date="2025-07-27T17:44:00Z" w16du:dateUtc="2025-07-27T09:44:00Z">
                  <w:rPr/>
                </w:rPrChange>
              </w:rPr>
            </w:pPr>
            <w:r w:rsidRPr="006C00D9">
              <w:rPr>
                <w:rFonts w:asciiTheme="majorEastAsia" w:eastAsiaTheme="majorEastAsia" w:hAnsiTheme="majorEastAsia" w:cs="微软雅黑" w:hint="eastAsia"/>
                <w:color w:val="000000" w:themeColor="text1"/>
                <w:sz w:val="24"/>
                <w:rPrChange w:id="436" w:author="cheng lian" w:date="2025-07-27T17:44:00Z" w16du:dateUtc="2025-07-27T09:44:00Z">
                  <w:rPr>
                    <w:rFonts w:hint="eastAsia"/>
                  </w:rPr>
                </w:rPrChange>
              </w:rPr>
              <w:t>患者符合入组标准并签署知情同意后正式入组，患者接受</w:t>
            </w:r>
            <w:r w:rsidRPr="006C00D9">
              <w:rPr>
                <w:rFonts w:asciiTheme="majorEastAsia" w:eastAsiaTheme="majorEastAsia" w:hAnsiTheme="majorEastAsia"/>
                <w:color w:val="000000" w:themeColor="text1"/>
                <w:sz w:val="24"/>
                <w:rPrChange w:id="437" w:author="cheng lian" w:date="2025-07-27T17:44:00Z" w16du:dateUtc="2025-07-27T09:44:00Z">
                  <w:rPr/>
                </w:rPrChange>
              </w:rPr>
              <w:t xml:space="preserve"> 15</w:t>
            </w:r>
            <w:r w:rsidRPr="006C00D9">
              <w:rPr>
                <w:rFonts w:asciiTheme="majorEastAsia" w:eastAsiaTheme="majorEastAsia" w:hAnsiTheme="majorEastAsia" w:hint="eastAsia"/>
                <w:color w:val="000000" w:themeColor="text1"/>
                <w:sz w:val="24"/>
                <w:rPrChange w:id="438" w:author="cheng lian" w:date="2025-07-27T17:44:00Z" w16du:dateUtc="2025-07-27T09:44:00Z">
                  <w:rPr>
                    <w:rFonts w:hint="eastAsia"/>
                  </w:rPr>
                </w:rPrChange>
              </w:rPr>
              <w:t>分钟音乐治疗，音乐组成由白噪音及</w:t>
            </w:r>
            <w:r w:rsidRPr="006C00D9">
              <w:rPr>
                <w:rFonts w:asciiTheme="majorEastAsia" w:eastAsiaTheme="majorEastAsia" w:hAnsiTheme="majorEastAsia"/>
                <w:color w:val="000000" w:themeColor="text1"/>
                <w:sz w:val="24"/>
                <w:rPrChange w:id="439" w:author="cheng lian" w:date="2025-07-27T17:44:00Z" w16du:dateUtc="2025-07-27T09:44:00Z">
                  <w:rPr/>
                </w:rPrChange>
              </w:rPr>
              <w:t>10hz</w:t>
            </w:r>
            <w:r w:rsidRPr="006C00D9">
              <w:rPr>
                <w:rFonts w:asciiTheme="majorEastAsia" w:eastAsiaTheme="majorEastAsia" w:hAnsiTheme="majorEastAsia" w:hint="eastAsia"/>
                <w:color w:val="000000" w:themeColor="text1"/>
                <w:sz w:val="24"/>
                <w:rPrChange w:id="440" w:author="cheng lian" w:date="2025-07-27T17:44:00Z" w16du:dateUtc="2025-07-27T09:44:00Z">
                  <w:rPr>
                    <w:rFonts w:hint="eastAsia"/>
                  </w:rPr>
                </w:rPrChange>
              </w:rPr>
              <w:t>夹带音乐组成。白噪音包括自然界的风声、雨声、虫鸣等自然音乐，双耳节拍音乐由</w:t>
            </w:r>
            <w:r w:rsidRPr="006C00D9">
              <w:rPr>
                <w:rFonts w:asciiTheme="majorEastAsia" w:eastAsiaTheme="majorEastAsia" w:hAnsiTheme="majorEastAsia"/>
                <w:color w:val="000000" w:themeColor="text1"/>
                <w:sz w:val="24"/>
                <w:rPrChange w:id="441" w:author="cheng lian" w:date="2025-07-27T17:44:00Z" w16du:dateUtc="2025-07-27T09:44:00Z">
                  <w:rPr/>
                </w:rPrChange>
              </w:rPr>
              <w:t>Adobe Audition 2022</w:t>
            </w:r>
            <w:r w:rsidRPr="006C00D9">
              <w:rPr>
                <w:rFonts w:asciiTheme="majorEastAsia" w:eastAsiaTheme="majorEastAsia" w:hAnsiTheme="majorEastAsia" w:hint="eastAsia"/>
                <w:color w:val="000000" w:themeColor="text1"/>
                <w:sz w:val="24"/>
                <w:rPrChange w:id="442" w:author="cheng lian" w:date="2025-07-27T17:44:00Z" w16du:dateUtc="2025-07-27T09:44:00Z">
                  <w:rPr>
                    <w:rFonts w:hint="eastAsia"/>
                  </w:rPr>
                </w:rPrChange>
              </w:rPr>
              <w:t>软件制作，将左侧声</w:t>
            </w:r>
            <w:r w:rsidRPr="006C00D9">
              <w:rPr>
                <w:rFonts w:asciiTheme="majorEastAsia" w:eastAsiaTheme="majorEastAsia" w:hAnsiTheme="majorEastAsia"/>
                <w:color w:val="000000" w:themeColor="text1"/>
                <w:sz w:val="24"/>
                <w:rPrChange w:id="443" w:author="cheng lian" w:date="2025-07-27T17:44:00Z" w16du:dateUtc="2025-07-27T09:44:00Z">
                  <w:rPr/>
                </w:rPrChange>
              </w:rPr>
              <w:t>428hHz</w:t>
            </w:r>
            <w:r w:rsidRPr="006C00D9">
              <w:rPr>
                <w:rFonts w:asciiTheme="majorEastAsia" w:eastAsiaTheme="majorEastAsia" w:hAnsiTheme="majorEastAsia" w:hint="eastAsia"/>
                <w:color w:val="000000" w:themeColor="text1"/>
                <w:sz w:val="24"/>
                <w:rPrChange w:id="444" w:author="cheng lian" w:date="2025-07-27T17:44:00Z" w16du:dateUtc="2025-07-27T09:44:00Z">
                  <w:rPr>
                    <w:rFonts w:hint="eastAsia"/>
                  </w:rPr>
                </w:rPrChange>
              </w:rPr>
              <w:t>，右侧声道</w:t>
            </w:r>
            <w:r w:rsidRPr="006C00D9">
              <w:rPr>
                <w:rFonts w:asciiTheme="majorEastAsia" w:eastAsiaTheme="majorEastAsia" w:hAnsiTheme="majorEastAsia"/>
                <w:color w:val="000000" w:themeColor="text1"/>
                <w:sz w:val="24"/>
                <w:rPrChange w:id="445" w:author="cheng lian" w:date="2025-07-27T17:44:00Z" w16du:dateUtc="2025-07-27T09:44:00Z">
                  <w:rPr/>
                </w:rPrChange>
              </w:rPr>
              <w:t>438Hz</w:t>
            </w:r>
            <w:r w:rsidRPr="006C00D9">
              <w:rPr>
                <w:rFonts w:asciiTheme="majorEastAsia" w:eastAsiaTheme="majorEastAsia" w:hAnsiTheme="majorEastAsia" w:hint="eastAsia"/>
                <w:color w:val="000000" w:themeColor="text1"/>
                <w:sz w:val="24"/>
                <w:rPrChange w:id="446" w:author="cheng lian" w:date="2025-07-27T17:44:00Z" w16du:dateUtc="2025-07-27T09:44:00Z">
                  <w:rPr>
                    <w:rFonts w:hint="eastAsia"/>
                  </w:rPr>
                </w:rPrChange>
              </w:rPr>
              <w:t>的音轨合成后为左右声道各复制一份，节拍音轨与白噪音音轨混音后输出为</w:t>
            </w:r>
            <w:r w:rsidRPr="006C00D9">
              <w:rPr>
                <w:rFonts w:asciiTheme="majorEastAsia" w:eastAsiaTheme="majorEastAsia" w:hAnsiTheme="majorEastAsia"/>
                <w:color w:val="000000" w:themeColor="text1"/>
                <w:sz w:val="24"/>
                <w:rPrChange w:id="447" w:author="cheng lian" w:date="2025-07-27T17:44:00Z" w16du:dateUtc="2025-07-27T09:44:00Z">
                  <w:rPr/>
                </w:rPrChange>
              </w:rPr>
              <w:t>wav</w:t>
            </w:r>
            <w:r w:rsidRPr="006C00D9">
              <w:rPr>
                <w:rFonts w:asciiTheme="majorEastAsia" w:eastAsiaTheme="majorEastAsia" w:hAnsiTheme="majorEastAsia" w:hint="eastAsia"/>
                <w:color w:val="000000" w:themeColor="text1"/>
                <w:sz w:val="24"/>
                <w:rPrChange w:id="448" w:author="cheng lian" w:date="2025-07-27T17:44:00Z" w16du:dateUtc="2025-07-27T09:44:00Z">
                  <w:rPr>
                    <w:rFonts w:hint="eastAsia"/>
                  </w:rPr>
                </w:rPrChange>
              </w:rPr>
              <w:t>格式音频。</w:t>
            </w:r>
          </w:p>
          <w:p w14:paraId="087C0B19" w14:textId="257D476C" w:rsidR="006C00D9" w:rsidRPr="00E46BBA" w:rsidRDefault="00E46BBA">
            <w:pPr>
              <w:adjustRightInd w:val="0"/>
              <w:snapToGrid w:val="0"/>
              <w:spacing w:line="320" w:lineRule="exact"/>
              <w:ind w:firstLineChars="100" w:firstLine="232"/>
              <w:rPr>
                <w:ins w:id="449" w:author="cheng lian" w:date="2025-07-27T17:44:00Z" w16du:dateUtc="2025-07-27T09:44:00Z"/>
                <w:rFonts w:asciiTheme="majorEastAsia" w:eastAsiaTheme="majorEastAsia" w:hAnsiTheme="majorEastAsia"/>
                <w:color w:val="000000" w:themeColor="text1"/>
                <w:sz w:val="24"/>
                <w:rPrChange w:id="450" w:author="cheng lian" w:date="2025-07-27T17:46:00Z" w16du:dateUtc="2025-07-27T09:46:00Z">
                  <w:rPr>
                    <w:ins w:id="451" w:author="cheng lian" w:date="2025-07-27T17:44:00Z" w16du:dateUtc="2025-07-27T09:44:00Z"/>
                  </w:rPr>
                </w:rPrChange>
              </w:rPr>
              <w:pPrChange w:id="452" w:author="cheng lian" w:date="2025-07-27T17:48:00Z" w16du:dateUtc="2025-07-27T09:48:00Z">
                <w:pPr>
                  <w:adjustRightInd w:val="0"/>
                  <w:snapToGrid w:val="0"/>
                  <w:spacing w:before="50" w:line="320" w:lineRule="exact"/>
                </w:pPr>
              </w:pPrChange>
            </w:pPr>
            <w:ins w:id="453" w:author="cheng lian" w:date="2025-07-27T17:46:00Z" w16du:dateUtc="2025-07-27T09:46:00Z">
              <w:r>
                <w:rPr>
                  <w:rFonts w:asciiTheme="majorEastAsia" w:eastAsiaTheme="majorEastAsia" w:hAnsiTheme="majorEastAsia" w:cs="微软雅黑" w:hint="eastAsia"/>
                  <w:color w:val="000000" w:themeColor="text1"/>
                  <w:sz w:val="24"/>
                </w:rPr>
                <w:t>2)</w:t>
              </w:r>
            </w:ins>
            <w:r w:rsidRPr="00E46BBA">
              <w:rPr>
                <w:rFonts w:asciiTheme="majorEastAsia" w:eastAsiaTheme="majorEastAsia" w:hAnsiTheme="majorEastAsia" w:cs="微软雅黑" w:hint="eastAsia"/>
                <w:color w:val="000000" w:themeColor="text1"/>
                <w:sz w:val="24"/>
                <w:rPrChange w:id="454" w:author="cheng lian" w:date="2025-07-27T17:46:00Z" w16du:dateUtc="2025-07-27T09:46:00Z">
                  <w:rPr>
                    <w:rFonts w:hint="eastAsia"/>
                  </w:rPr>
                </w:rPrChange>
              </w:rPr>
              <w:t>随访：</w:t>
            </w:r>
          </w:p>
          <w:p w14:paraId="321599A6" w14:textId="6655E697" w:rsidR="00F3376F" w:rsidDel="00016DFC" w:rsidRDefault="00000000">
            <w:pPr>
              <w:adjustRightInd w:val="0"/>
              <w:snapToGrid w:val="0"/>
              <w:spacing w:before="50" w:line="320" w:lineRule="exact"/>
              <w:ind w:firstLineChars="200" w:firstLine="464"/>
              <w:rPr>
                <w:del w:id="455" w:author="cheng lian" w:date="2025-07-27T17:47:00Z" w16du:dateUtc="2025-07-27T09:47:00Z"/>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共随访 12周，基线时和 12天治疗结束时进行症状及心理测量、血样采集、EEG检查检测。其余时间在治疗结束 后 4周、治疗开始后 8周、治疗结束后 12周进行症状、心理量表测量、血样采集和EEG的随访。</w:t>
            </w:r>
          </w:p>
          <w:p w14:paraId="01B4464E" w14:textId="77777777" w:rsidR="00F3376F" w:rsidDel="00016DFC" w:rsidRDefault="00F3376F">
            <w:pPr>
              <w:adjustRightInd w:val="0"/>
              <w:snapToGrid w:val="0"/>
              <w:spacing w:before="50" w:line="320" w:lineRule="exact"/>
              <w:ind w:firstLineChars="200" w:firstLine="464"/>
              <w:rPr>
                <w:del w:id="456" w:author="cheng lian" w:date="2025-07-27T17:47:00Z" w16du:dateUtc="2025-07-27T09:47:00Z"/>
                <w:rFonts w:asciiTheme="majorEastAsia" w:eastAsiaTheme="majorEastAsia" w:hAnsiTheme="majorEastAsia" w:hint="eastAsia"/>
                <w:color w:val="000000" w:themeColor="text1"/>
                <w:sz w:val="24"/>
              </w:rPr>
            </w:pPr>
          </w:p>
          <w:p w14:paraId="23FCB18D" w14:textId="77777777" w:rsidR="00F3376F" w:rsidDel="00016DFC" w:rsidRDefault="00F3376F">
            <w:pPr>
              <w:adjustRightInd w:val="0"/>
              <w:snapToGrid w:val="0"/>
              <w:spacing w:before="50" w:line="320" w:lineRule="exact"/>
              <w:ind w:firstLineChars="200" w:firstLine="464"/>
              <w:rPr>
                <w:del w:id="457" w:author="cheng lian" w:date="2025-07-27T17:47:00Z" w16du:dateUtc="2025-07-27T09:47:00Z"/>
                <w:rFonts w:asciiTheme="majorEastAsia" w:eastAsiaTheme="majorEastAsia" w:hAnsiTheme="majorEastAsia" w:hint="eastAsia"/>
                <w:color w:val="000000" w:themeColor="text1"/>
                <w:sz w:val="24"/>
              </w:rPr>
            </w:pPr>
          </w:p>
          <w:p w14:paraId="5C4B12B2" w14:textId="77777777" w:rsidR="00F3376F" w:rsidRDefault="00F3376F" w:rsidP="00212E6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0EE339B1" w14:textId="77777777" w:rsidR="00F3376F" w:rsidRPr="00F3376F" w:rsidRDefault="00000000">
            <w:pPr>
              <w:adjustRightInd w:val="0"/>
              <w:snapToGrid w:val="0"/>
              <w:spacing w:before="50" w:line="320" w:lineRule="exact"/>
              <w:ind w:firstLineChars="200" w:firstLine="466"/>
              <w:rPr>
                <w:rFonts w:asciiTheme="majorEastAsia" w:eastAsiaTheme="majorEastAsia" w:hAnsiTheme="majorEastAsia" w:hint="eastAsia"/>
                <w:b/>
                <w:bCs/>
                <w:color w:val="000000" w:themeColor="text1"/>
                <w:sz w:val="24"/>
                <w:rPrChange w:id="458" w:author="Administrator" w:date="2025-07-24T08:16:00Z">
                  <w:rPr>
                    <w:rFonts w:asciiTheme="majorEastAsia" w:eastAsiaTheme="majorEastAsia" w:hAnsiTheme="majorEastAsia" w:hint="eastAsia"/>
                    <w:color w:val="000000" w:themeColor="text1"/>
                    <w:sz w:val="24"/>
                  </w:rPr>
                </w:rPrChange>
              </w:rPr>
            </w:pPr>
            <w:r>
              <w:rPr>
                <w:rFonts w:asciiTheme="majorEastAsia" w:eastAsiaTheme="majorEastAsia" w:hAnsiTheme="majorEastAsia" w:hint="eastAsia"/>
                <w:b/>
                <w:bCs/>
                <w:color w:val="000000" w:themeColor="text1"/>
                <w:sz w:val="24"/>
                <w:rPrChange w:id="459" w:author="Administrator" w:date="2025-07-24T08:16:00Z">
                  <w:rPr>
                    <w:rFonts w:asciiTheme="majorEastAsia" w:eastAsiaTheme="majorEastAsia" w:hAnsiTheme="majorEastAsia" w:hint="eastAsia"/>
                    <w:color w:val="000000" w:themeColor="text1"/>
                    <w:sz w:val="24"/>
                  </w:rPr>
                </w:rPrChange>
              </w:rPr>
              <w:lastRenderedPageBreak/>
              <w:t>3.2.2技术路线：</w:t>
            </w:r>
          </w:p>
          <w:p w14:paraId="36EF6A6B" w14:textId="77777777" w:rsidR="00F3376F" w:rsidRDefault="00000000">
            <w:pPr>
              <w:adjustRightInd w:val="0"/>
              <w:snapToGrid w:val="0"/>
              <w:spacing w:before="50" w:line="320" w:lineRule="exact"/>
              <w:ind w:firstLineChars="200" w:firstLine="480"/>
              <w:rPr>
                <w:rFonts w:asciiTheme="majorEastAsia" w:eastAsiaTheme="majorEastAsia" w:hAnsiTheme="majorEastAsia" w:hint="eastAsia"/>
                <w:color w:val="000000" w:themeColor="text1"/>
                <w:sz w:val="24"/>
              </w:rPr>
            </w:pPr>
            <w:r>
              <w:rPr>
                <w:rFonts w:asciiTheme="majorEastAsia" w:eastAsiaTheme="majorEastAsia" w:hAnsiTheme="majorEastAsia"/>
                <w:noProof/>
                <w:color w:val="000000" w:themeColor="text1"/>
                <w:sz w:val="24"/>
              </w:rPr>
              <w:drawing>
                <wp:anchor distT="0" distB="0" distL="114300" distR="114300" simplePos="0" relativeHeight="251657728" behindDoc="0" locked="0" layoutInCell="1" allowOverlap="1" wp14:anchorId="19BF4ACE" wp14:editId="5AA5865E">
                  <wp:simplePos x="0" y="0"/>
                  <wp:positionH relativeFrom="column">
                    <wp:posOffset>-18415</wp:posOffset>
                  </wp:positionH>
                  <wp:positionV relativeFrom="paragraph">
                    <wp:posOffset>221615</wp:posOffset>
                  </wp:positionV>
                  <wp:extent cx="5568950" cy="5943600"/>
                  <wp:effectExtent l="0" t="0" r="0" b="0"/>
                  <wp:wrapNone/>
                  <wp:docPr id="20004187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18766" name="图片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568950" cy="5943600"/>
                          </a:xfrm>
                          <a:prstGeom prst="rect">
                            <a:avLst/>
                          </a:prstGeom>
                          <a:noFill/>
                          <a:ln>
                            <a:noFill/>
                          </a:ln>
                        </pic:spPr>
                      </pic:pic>
                    </a:graphicData>
                  </a:graphic>
                </wp:anchor>
              </w:drawing>
            </w:r>
          </w:p>
          <w:p w14:paraId="35690312"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6E50FEA8"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08E5CE6B"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553E6BD7"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06645F91"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15301BF1"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0A38938A"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65B636A6"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3F457E9C"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57305F9A"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5C4F34FA"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37C95C10"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4ACA5177"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0709C4E8"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0073B783"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163958A4"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74FEA144"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5BB92CB3"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6B5AEEAB"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31EDE09F"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5AA5C5FD"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0FC8F40E"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6DEFBEE8" w14:textId="77777777" w:rsidR="00F3376F" w:rsidRDefault="00F3376F">
            <w:pPr>
              <w:adjustRightInd w:val="0"/>
              <w:snapToGrid w:val="0"/>
              <w:spacing w:before="50" w:line="320" w:lineRule="exact"/>
              <w:rPr>
                <w:rFonts w:asciiTheme="majorEastAsia" w:eastAsiaTheme="majorEastAsia" w:hAnsiTheme="majorEastAsia" w:hint="eastAsia"/>
                <w:color w:val="000000" w:themeColor="text1"/>
                <w:sz w:val="24"/>
              </w:rPr>
            </w:pPr>
          </w:p>
          <w:p w14:paraId="0D876E12"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680F8335"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6F3466E7"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235E5460" w14:textId="77777777" w:rsidR="00F3376F" w:rsidRDefault="00000000">
            <w:pPr>
              <w:adjustRightInd w:val="0"/>
              <w:snapToGrid w:val="0"/>
              <w:spacing w:before="50" w:line="320" w:lineRule="exact"/>
              <w:ind w:firstLineChars="1500" w:firstLine="3480"/>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3-1技术路线图</w:t>
            </w:r>
          </w:p>
          <w:p w14:paraId="15A03D4F"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563BB005"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083DF35B"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5E6D4358"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207925DC"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7BF9DF5F" w14:textId="77777777" w:rsidR="00F3376F" w:rsidRPr="00F3376F" w:rsidRDefault="00000000">
            <w:pPr>
              <w:adjustRightInd w:val="0"/>
              <w:snapToGrid w:val="0"/>
              <w:spacing w:before="50" w:line="320" w:lineRule="exact"/>
              <w:ind w:firstLineChars="200" w:firstLine="466"/>
              <w:rPr>
                <w:rFonts w:asciiTheme="majorEastAsia" w:eastAsiaTheme="majorEastAsia" w:hAnsiTheme="majorEastAsia" w:hint="eastAsia"/>
                <w:b/>
                <w:bCs/>
                <w:color w:val="000000" w:themeColor="text1"/>
                <w:sz w:val="24"/>
                <w:rPrChange w:id="460" w:author="Administrator" w:date="2025-07-24T08:16:00Z">
                  <w:rPr>
                    <w:rFonts w:asciiTheme="majorEastAsia" w:eastAsiaTheme="majorEastAsia" w:hAnsiTheme="majorEastAsia" w:hint="eastAsia"/>
                    <w:color w:val="000000" w:themeColor="text1"/>
                    <w:sz w:val="24"/>
                  </w:rPr>
                </w:rPrChange>
              </w:rPr>
            </w:pPr>
            <w:r>
              <w:rPr>
                <w:rFonts w:asciiTheme="majorEastAsia" w:eastAsiaTheme="majorEastAsia" w:hAnsiTheme="majorEastAsia" w:hint="eastAsia"/>
                <w:b/>
                <w:bCs/>
                <w:color w:val="000000" w:themeColor="text1"/>
                <w:sz w:val="24"/>
                <w:rPrChange w:id="461" w:author="Administrator" w:date="2025-07-24T08:16:00Z">
                  <w:rPr>
                    <w:rFonts w:asciiTheme="majorEastAsia" w:eastAsiaTheme="majorEastAsia" w:hAnsiTheme="majorEastAsia" w:hint="eastAsia"/>
                    <w:color w:val="000000" w:themeColor="text1"/>
                    <w:sz w:val="24"/>
                  </w:rPr>
                </w:rPrChange>
              </w:rPr>
              <w:lastRenderedPageBreak/>
              <w:t>3.2.3实验方案：</w:t>
            </w:r>
          </w:p>
          <w:p w14:paraId="3BFB32D4"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 xml:space="preserve"> (1)一般调查资料、诊断评估及心理测量 问卷测量 </w:t>
            </w:r>
          </w:p>
          <w:p w14:paraId="2ED9CE67"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 xml:space="preserve">1)一般资料调查表： 自制调查表，包括研究编号、姓名、性别、职业、婚姻、文化程度、身高、体重、睡眠时常、患者的起病年龄、总病程、本次病程、起病诱因、家族史，诊断(包括当前亚型)，是否有过急性焦虑发作，是否有酒依赖、物质滥用、自杀史，既往治疗情况等。 </w:t>
            </w:r>
          </w:p>
          <w:p w14:paraId="74D001A8"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 xml:space="preserve">2)诊断评估用临床访谈工具 DSM-5临床定式检查-研究版(SCID-5-RV)：该结构式临床访谈问卷是依据 最新 DSM-5诊断标准制定的精神科研究工具，可对入组患者的目前及既往患病情况做出有效诊断。本项目用于AD患者的诊断入组。 3)心理评估量表：主要评估焦虑特征及伴随症状、情绪调节能力等。 </w:t>
            </w:r>
          </w:p>
          <w:p w14:paraId="6ADC8BBB"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①汉密尔顿焦虑量表（Hamilton Anxiety Scale，HAMA）：是精神科临床中常用的量表之一，包括14个项目。《CCMD-3中国精神疾病诊断标准》将其列为焦虑症的重要诊断工具，临床上常将其用于焦虑症的诊断及程度划分的依据。</w:t>
            </w:r>
          </w:p>
          <w:p w14:paraId="29E96EF5"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②状态-特质焦虑量表（State-trait anxiety inventory, STAI）: 该量表为自评量表，由40项描述题组成，分为两个分量表：状态焦虑量表（S-AI），包括第1-20题。状态焦虑描述一种通常为短暂性的不愉快的情绪体验，如紧张、恐惧、忧虑和神经质，伴有神经系统的功能亢进。</w:t>
            </w:r>
          </w:p>
          <w:p w14:paraId="7B5287BD"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特质焦虑量表（T-AI），包括第21-40题。特质焦虑描述相对稳定的，作为一种人格特质且具有个体差异的焦虑倾向。</w:t>
            </w:r>
          </w:p>
          <w:p w14:paraId="282E5C97"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 xml:space="preserve">③情绪调节问卷(ERQ)：自评问卷，测查个体习惯性使用重新评价和抑 制策略进行情绪调节的情况，作为每次随访情绪调节能力的评估。问卷共 包含 10个项目，分为两个维度：重新评价和抑制策略，每个维度都至少包 含了一个测量对正性情绪进行调节的项目和一个对负性情绪进行调节的项 目。问卷具有良好的信度和效度。 </w:t>
            </w:r>
          </w:p>
          <w:p w14:paraId="15A2DB4F"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 xml:space="preserve">④简版情绪调节困难量表(DERS-16)：自评量表，用于评估情绪调节的 能力，并作为每次随访情绪失调严重程度的评估。量表共包含 16个项目， 分为五个维度：缺乏情绪清晰度，参与目标导向行为的困难，冲动控制困难，不能采取有效的情绪调节策略，不接受情绪反应。研究表明简版情绪 调节困难量表具有良好的信度和效度。 </w:t>
            </w:r>
          </w:p>
          <w:p w14:paraId="23C41FFF"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 xml:space="preserve">⑤行为抑制 /激活系统量表(BIS/BAS)：自评量表，用于评定被试的行 为激活和行为抑制水平。量表共包含 18个项目，分为 4个维度：行为激活 系统-驱力、行为激活系统-愉悦追求、行为激活系统-奖赏反应以及行为抑 制系统。量表具有良好的信度和效度。 </w:t>
            </w:r>
          </w:p>
          <w:p w14:paraId="360C3940"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 xml:space="preserve">⑥Barratt冲动性量表第 11版(BIS-11)：自评问卷，测量冲动性抑制 取向最常用的量表。量表共包含 26个项目，分为 3个维度：注意力冲动 性、运动冲动性和无计划冲动性，得分越高说明冲动性越高。具有很好的 信效度，是测量冲动性抑制取向最常见的自我报告量表。 </w:t>
            </w:r>
          </w:p>
          <w:p w14:paraId="0DFD2E42"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 xml:space="preserve">⑦多伦多述情障碍量表(TAS-20)：自评量表，是用于评估述情障碍的 应用最广泛的量表。量表共包含 20个项目，分为三个维度：难以识别自己 的情感，难以描述自己的情感，外向性思维。量表具有良好的信度和效 度。 </w:t>
            </w:r>
          </w:p>
          <w:p w14:paraId="08DA8605"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lastRenderedPageBreak/>
              <w:t>⑧痛苦忍受量表(DTS)：自评量表，用于评估被试体验和承受负性心理 状态的能力。量表共包含 15个项目，分为 2个维度：一般的痛苦不耐受和 调节量表。一般痛苦不耐受又分为容忍、全神贯注和重评三个分量表。量 表具有良好的信度和效度。</w:t>
            </w:r>
          </w:p>
          <w:p w14:paraId="2F2F5BB2"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（2）脑电数据采集及处理</w:t>
            </w:r>
          </w:p>
          <w:p w14:paraId="3E474154"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试验所使用的设备采购于酷睿医疗科技公，包括16通道脑电帽、Net Amps 200放大器以及Net Station软件。这些设备构成了脑电数据采集系统。</w:t>
            </w:r>
          </w:p>
          <w:p w14:paraId="4EA206E9"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脑电帽是一种装备16个电极的头戴式设备，用于在受试者头部采集脑电信号。Net Amps 200放大器用于放大和记录采集到的脑电信号，确保信号质量和可靠性。Net Station软件用于实时监测和记录脑电数据，提供了对实验过程中脑电信号的实时分析和处理功能。</w:t>
            </w:r>
          </w:p>
          <w:p w14:paraId="2CD87942"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为确保研究的高质量，所有受试者在整个采集过程中需要保持清醒的意识和良好的精神状态。受试者在到达实验室前应清洗、吹干头皮，调整至自我感觉良好的状态，然后放松坐在实验椅上并调整至舒适的坐姿。在采集期间，研究者向被试解释整个试验流程和注意事项，并回答受试者的疑问，直到被试完全理解实验过程。随后，为被试佩戴脑电帽，将氯化钾配制的生理盐水滴入阴极海绵中，以降低阻抗。待被试头皮平均电阻＜1０千欧，并且脑电信号稳定后，开始采集闭眼５分钟的静息态脑电数据。在试验过程中，叮嘱被试尽量避免眨眼，并保持头部和身体尽量不动。待脑电数据采集完成后，研究者询问是否在试验全程中保持清醒状态。</w:t>
            </w:r>
          </w:p>
          <w:p w14:paraId="07B0AC4D"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 xml:space="preserve">本研究采用国际标准导联系统，将参考电极设置为Ｃｚ，同时将数据采样率调至1000Hz，在线高通滤波器的参数设置为0.5Hz。采用MATLAB 2018b软件及EEGLAB 3.0软件箱对静息态脑电信息进行规范化预处理。计算的结果包括平均功率谱密度（PSD）和功率谱密度的标准差（PSD SD）；Alpha频段功率均值计算： 使用汉宁窗和快速傅立叶变换（FFT）计算Alpha频段的功率均值，单位为nV^2/Hz；左右侧不对称分数计算： 计算左右侧不对称分数，其中不对称分数的计算公式为ln(R) - ln(L)，其中R代表前额左侧通道的功率，L代表前额左侧通道的功率。首先，通过预处理获取清洁的脑电信息。接着，计算每个时间点的脑地形图对应的全局场功率值（Global Field Power，GFP）。然后，利用K-means方法对这些全局场功率值进行聚类分析， </w:t>
            </w:r>
          </w:p>
          <w:p w14:paraId="29B65459"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这些指标用于量化脑电活动的特征和规律，提供了对脑电数据更深层次分析的手段。通过研究这些微状态的特征，可以更好地理解脑电活动的时空动态特性，为研究脑功能和认知过程提供更详细的信息。</w:t>
            </w:r>
          </w:p>
          <w:p w14:paraId="067BCAE2"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（3）外周血液样本采集与应激/神经营养/炎症相关生物标志物检测</w:t>
            </w:r>
          </w:p>
          <w:p w14:paraId="173D656C"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为系统评估双耳节拍音乐治疗对焦虑障碍患者的生理效应，本研究将在三个关键时间点（干预前T0、干预后第4周T1、随访末期第12周T2）采集外周静脉血样，用于检测应激激素、神经营养因子及炎症相关指标的动态变化。所有血样均在清晨8:00–10:00间采集，采血前要求受试者静息30分钟以上、空腹状态下完成。</w:t>
            </w:r>
          </w:p>
          <w:p w14:paraId="2EC05EB8"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每次采集静脉血5 ml，置于含有EDTA抗凝剂的真空采血管中，4°C条件下于30分钟内完成3000 rpm离心10分钟，分离血浆，随后-80°C冻存，统一批次进行生物指标检测。</w:t>
            </w:r>
          </w:p>
          <w:p w14:paraId="24FE79A9"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lastRenderedPageBreak/>
              <w:t>本研究拟检测以下三类核心指标：</w:t>
            </w:r>
          </w:p>
          <w:p w14:paraId="518E0071" w14:textId="77777777" w:rsidR="00F3376F" w:rsidRDefault="00000000">
            <w:pPr>
              <w:pStyle w:val="af1"/>
              <w:numPr>
                <w:ilvl w:val="0"/>
                <w:numId w:val="3"/>
              </w:numPr>
              <w:adjustRightInd w:val="0"/>
              <w:snapToGrid w:val="0"/>
              <w:spacing w:before="50" w:line="320" w:lineRule="exact"/>
              <w:ind w:firstLineChars="0"/>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应激激素——皮质醇（Cortisol）：HPA轴活性的经典指标，焦虑状态下其基线水平及反应性常显著升高，反映慢性应激负荷与内分泌失衡程度。</w:t>
            </w:r>
          </w:p>
          <w:p w14:paraId="4FB3C3CB" w14:textId="77777777" w:rsidR="00F3376F" w:rsidRDefault="00000000">
            <w:pPr>
              <w:pStyle w:val="af1"/>
              <w:numPr>
                <w:ilvl w:val="0"/>
                <w:numId w:val="3"/>
              </w:numPr>
              <w:adjustRightInd w:val="0"/>
              <w:snapToGrid w:val="0"/>
              <w:spacing w:before="50" w:line="320" w:lineRule="exact"/>
              <w:ind w:firstLineChars="0"/>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神经营养因子——脑源性神经营养因子（Brain-Derived Neurotrophic Factor, BDNF）：BDNF是调控神经可塑性、情绪稳定和抗焦虑行为的重要分子，其外周水平与中枢神经功能密切相关，常作为情绪障碍干预疗效的重要生物学标志物。</w:t>
            </w:r>
          </w:p>
          <w:p w14:paraId="3E6B2D4B" w14:textId="77777777" w:rsidR="00F3376F" w:rsidRDefault="00000000">
            <w:pPr>
              <w:pStyle w:val="af1"/>
              <w:numPr>
                <w:ilvl w:val="0"/>
                <w:numId w:val="3"/>
              </w:numPr>
              <w:adjustRightInd w:val="0"/>
              <w:snapToGrid w:val="0"/>
              <w:spacing w:before="50" w:line="320" w:lineRule="exact"/>
              <w:ind w:firstLineChars="0"/>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炎症因子——白细胞介素-6（Interleukin-6, IL-6）：IL-6是系统性炎症的重要指示因子，焦虑相关的“低度慢性炎症”状态常表现为其持续升高，亦与神经-免疫调节紊乱密切相关。</w:t>
            </w:r>
          </w:p>
          <w:p w14:paraId="61C6E73A" w14:textId="77777777" w:rsidR="00F3376F" w:rsidRDefault="00000000">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所有指标将采用高灵敏度酶联免疫吸附试验（ELISA）检测，检测过程由专业实验人员按照统一标准操作，并采取双盲处理以排除人为偏倚。检测结果将结合临床症状、情绪调节能力、脑电参数进行相关性分析，从多维角度揭示干预效应的生物学基础。</w:t>
            </w:r>
          </w:p>
          <w:p w14:paraId="5F050C12"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41346F04" w14:textId="77777777" w:rsidR="00F3376F" w:rsidRDefault="00000000">
            <w:pPr>
              <w:adjustRightInd w:val="0"/>
              <w:snapToGrid w:val="0"/>
              <w:spacing w:before="50" w:line="320" w:lineRule="exact"/>
              <w:rPr>
                <w:rFonts w:asciiTheme="majorEastAsia" w:eastAsiaTheme="majorEastAsia" w:hAnsiTheme="majorEastAsia" w:hint="eastAsia"/>
                <w:b/>
                <w:bCs/>
                <w:color w:val="000000" w:themeColor="text1"/>
                <w:sz w:val="24"/>
              </w:rPr>
            </w:pPr>
            <w:r>
              <w:rPr>
                <w:rFonts w:asciiTheme="majorEastAsia" w:eastAsiaTheme="majorEastAsia" w:hAnsiTheme="majorEastAsia" w:hint="eastAsia"/>
                <w:b/>
                <w:bCs/>
                <w:color w:val="000000" w:themeColor="text1"/>
                <w:sz w:val="24"/>
              </w:rPr>
              <w:t>3</w:t>
            </w:r>
            <w:r>
              <w:rPr>
                <w:rFonts w:asciiTheme="majorEastAsia" w:eastAsiaTheme="majorEastAsia" w:hAnsiTheme="majorEastAsia"/>
                <w:b/>
                <w:bCs/>
                <w:color w:val="000000" w:themeColor="text1"/>
                <w:sz w:val="24"/>
              </w:rPr>
              <w:t xml:space="preserve">.3 </w:t>
            </w:r>
            <w:r>
              <w:rPr>
                <w:rFonts w:asciiTheme="majorEastAsia" w:eastAsiaTheme="majorEastAsia" w:hAnsiTheme="majorEastAsia" w:cs="微软雅黑" w:hint="eastAsia"/>
                <w:b/>
                <w:bCs/>
                <w:color w:val="000000" w:themeColor="text1"/>
                <w:sz w:val="24"/>
              </w:rPr>
              <w:t>可行性分析</w:t>
            </w:r>
          </w:p>
          <w:p w14:paraId="1393D56E" w14:textId="77777777" w:rsidR="00F3376F" w:rsidRDefault="00000000">
            <w:pPr>
              <w:pStyle w:val="af1"/>
              <w:numPr>
                <w:ilvl w:val="0"/>
                <w:numId w:val="4"/>
              </w:numPr>
              <w:adjustRightInd w:val="0"/>
              <w:snapToGrid w:val="0"/>
              <w:spacing w:before="50" w:line="320" w:lineRule="exact"/>
              <w:ind w:firstLineChars="0"/>
              <w:rPr>
                <w:rFonts w:asciiTheme="majorEastAsia" w:eastAsiaTheme="majorEastAsia" w:hAnsiTheme="majorEastAsia" w:hint="eastAsia"/>
                <w:color w:val="000000" w:themeColor="text1"/>
                <w:sz w:val="24"/>
              </w:rPr>
            </w:pPr>
            <w:r>
              <w:rPr>
                <w:rFonts w:asciiTheme="majorEastAsia" w:eastAsiaTheme="majorEastAsia" w:hAnsiTheme="majorEastAsia" w:cs="微软雅黑" w:hint="eastAsia"/>
                <w:b/>
                <w:bCs/>
                <w:color w:val="000000" w:themeColor="text1"/>
                <w:sz w:val="24"/>
              </w:rPr>
              <w:t>研究基础扎实：</w:t>
            </w:r>
            <w:r>
              <w:rPr>
                <w:rFonts w:asciiTheme="majorEastAsia" w:eastAsiaTheme="majorEastAsia" w:hAnsiTheme="majorEastAsia" w:cs="微软雅黑" w:hint="eastAsia"/>
                <w:color w:val="000000" w:themeColor="text1"/>
                <w:sz w:val="24"/>
              </w:rPr>
              <w:t>国内外关于双耳节拍音频的制作及调试已经有充分的研究基础。</w:t>
            </w:r>
          </w:p>
          <w:p w14:paraId="296FA2CC" w14:textId="77777777" w:rsidR="00F3376F" w:rsidRDefault="00000000">
            <w:pPr>
              <w:pStyle w:val="af1"/>
              <w:numPr>
                <w:ilvl w:val="0"/>
                <w:numId w:val="4"/>
              </w:numPr>
              <w:adjustRightInd w:val="0"/>
              <w:snapToGrid w:val="0"/>
              <w:spacing w:before="50" w:line="320" w:lineRule="exact"/>
              <w:ind w:firstLineChars="0"/>
              <w:rPr>
                <w:rFonts w:asciiTheme="majorEastAsia" w:eastAsiaTheme="majorEastAsia" w:hAnsiTheme="majorEastAsia" w:hint="eastAsia"/>
                <w:color w:val="000000" w:themeColor="text1"/>
                <w:sz w:val="24"/>
              </w:rPr>
            </w:pPr>
            <w:r>
              <w:rPr>
                <w:rFonts w:asciiTheme="majorEastAsia" w:eastAsiaTheme="majorEastAsia" w:hAnsiTheme="majorEastAsia" w:cs="微软雅黑" w:hint="eastAsia"/>
                <w:b/>
                <w:bCs/>
                <w:color w:val="000000" w:themeColor="text1"/>
                <w:sz w:val="24"/>
              </w:rPr>
              <w:t>干预工具已验证：</w:t>
            </w:r>
            <w:r>
              <w:rPr>
                <w:rFonts w:asciiTheme="majorEastAsia" w:eastAsiaTheme="majorEastAsia" w:hAnsiTheme="majorEastAsia"/>
                <w:color w:val="000000" w:themeColor="text1"/>
                <w:sz w:val="24"/>
              </w:rPr>
              <w:t xml:space="preserve"> </w:t>
            </w:r>
            <w:r>
              <w:rPr>
                <w:rFonts w:asciiTheme="majorEastAsia" w:eastAsiaTheme="majorEastAsia" w:hAnsiTheme="majorEastAsia" w:cs="微软雅黑" w:hint="eastAsia"/>
                <w:color w:val="000000" w:themeColor="text1"/>
                <w:sz w:val="24"/>
              </w:rPr>
              <w:t>双耳节拍音频已通过预实验调试，具备标准化可重复性，干预方式易于接受、无创性强。</w:t>
            </w:r>
          </w:p>
          <w:p w14:paraId="3902FC06" w14:textId="77777777" w:rsidR="00F3376F" w:rsidRDefault="00000000">
            <w:pPr>
              <w:pStyle w:val="af1"/>
              <w:numPr>
                <w:ilvl w:val="0"/>
                <w:numId w:val="4"/>
              </w:numPr>
              <w:adjustRightInd w:val="0"/>
              <w:snapToGrid w:val="0"/>
              <w:spacing w:before="50" w:line="320" w:lineRule="exact"/>
              <w:ind w:firstLineChars="0"/>
              <w:rPr>
                <w:rFonts w:asciiTheme="majorEastAsia" w:eastAsiaTheme="majorEastAsia" w:hAnsiTheme="majorEastAsia" w:hint="eastAsia"/>
                <w:color w:val="000000" w:themeColor="text1"/>
                <w:sz w:val="24"/>
              </w:rPr>
            </w:pPr>
            <w:r>
              <w:rPr>
                <w:rFonts w:asciiTheme="majorEastAsia" w:eastAsiaTheme="majorEastAsia" w:hAnsiTheme="majorEastAsia" w:cs="微软雅黑" w:hint="eastAsia"/>
                <w:b/>
                <w:bCs/>
                <w:color w:val="000000" w:themeColor="text1"/>
                <w:sz w:val="24"/>
              </w:rPr>
              <w:t>多学科融合：</w:t>
            </w:r>
            <w:r>
              <w:rPr>
                <w:rFonts w:asciiTheme="majorEastAsia" w:eastAsiaTheme="majorEastAsia" w:hAnsiTheme="majorEastAsia"/>
                <w:color w:val="000000" w:themeColor="text1"/>
                <w:sz w:val="24"/>
              </w:rPr>
              <w:t xml:space="preserve"> </w:t>
            </w:r>
            <w:r>
              <w:rPr>
                <w:rFonts w:asciiTheme="majorEastAsia" w:eastAsiaTheme="majorEastAsia" w:hAnsiTheme="majorEastAsia" w:cs="微软雅黑" w:hint="eastAsia"/>
                <w:color w:val="000000" w:themeColor="text1"/>
                <w:sz w:val="24"/>
              </w:rPr>
              <w:t>心理学、精神病学、神经科学与数据科学协同工作，保证研究的广度与深度。</w:t>
            </w:r>
          </w:p>
          <w:p w14:paraId="428B4F77" w14:textId="77777777" w:rsidR="00F3376F" w:rsidRDefault="00000000">
            <w:pPr>
              <w:pStyle w:val="af1"/>
              <w:numPr>
                <w:ilvl w:val="0"/>
                <w:numId w:val="4"/>
              </w:numPr>
              <w:adjustRightInd w:val="0"/>
              <w:snapToGrid w:val="0"/>
              <w:spacing w:before="50" w:line="320" w:lineRule="exact"/>
              <w:ind w:firstLineChars="0"/>
              <w:rPr>
                <w:rFonts w:asciiTheme="majorEastAsia" w:eastAsiaTheme="majorEastAsia" w:hAnsiTheme="majorEastAsia" w:hint="eastAsia"/>
                <w:color w:val="000000" w:themeColor="text1"/>
                <w:sz w:val="24"/>
              </w:rPr>
            </w:pPr>
            <w:r>
              <w:rPr>
                <w:rFonts w:asciiTheme="majorEastAsia" w:eastAsiaTheme="majorEastAsia" w:hAnsiTheme="majorEastAsia" w:cs="微软雅黑" w:hint="eastAsia"/>
                <w:b/>
                <w:bCs/>
                <w:color w:val="000000" w:themeColor="text1"/>
                <w:sz w:val="24"/>
              </w:rPr>
              <w:t>数据可处理性强：</w:t>
            </w:r>
            <w:r>
              <w:rPr>
                <w:rFonts w:asciiTheme="majorEastAsia" w:eastAsiaTheme="majorEastAsia" w:hAnsiTheme="majorEastAsia"/>
                <w:color w:val="000000" w:themeColor="text1"/>
                <w:sz w:val="24"/>
              </w:rPr>
              <w:t xml:space="preserve"> EEG</w:t>
            </w:r>
            <w:r>
              <w:rPr>
                <w:rFonts w:asciiTheme="majorEastAsia" w:eastAsiaTheme="majorEastAsia" w:hAnsiTheme="majorEastAsia" w:cs="微软雅黑" w:hint="eastAsia"/>
                <w:color w:val="000000" w:themeColor="text1"/>
                <w:sz w:val="24"/>
              </w:rPr>
              <w:t>和量表数据已建立标准分析流程，生物样本检测有成熟实验平台支持。</w:t>
            </w:r>
          </w:p>
          <w:p w14:paraId="2137774E" w14:textId="77777777" w:rsidR="00F3376F" w:rsidRDefault="00F3376F">
            <w:pPr>
              <w:adjustRightInd w:val="0"/>
              <w:snapToGrid w:val="0"/>
              <w:spacing w:before="50" w:line="320" w:lineRule="exact"/>
              <w:rPr>
                <w:ins w:id="462" w:author="cheng lian" w:date="2025-07-27T17:50:00Z" w16du:dateUtc="2025-07-27T09:50:00Z"/>
                <w:rFonts w:asciiTheme="majorEastAsia" w:eastAsiaTheme="majorEastAsia" w:hAnsiTheme="majorEastAsia"/>
                <w:color w:val="000000" w:themeColor="text1"/>
                <w:sz w:val="24"/>
              </w:rPr>
            </w:pPr>
          </w:p>
          <w:p w14:paraId="7E3DD40F" w14:textId="77777777" w:rsidR="00E31B55" w:rsidRDefault="00E31B55">
            <w:pPr>
              <w:adjustRightInd w:val="0"/>
              <w:snapToGrid w:val="0"/>
              <w:spacing w:before="50" w:line="320" w:lineRule="exact"/>
              <w:rPr>
                <w:ins w:id="463" w:author="cheng lian" w:date="2025-07-27T17:50:00Z" w16du:dateUtc="2025-07-27T09:50:00Z"/>
                <w:rFonts w:asciiTheme="majorEastAsia" w:eastAsiaTheme="majorEastAsia" w:hAnsiTheme="majorEastAsia"/>
                <w:color w:val="000000" w:themeColor="text1"/>
                <w:sz w:val="24"/>
              </w:rPr>
            </w:pPr>
          </w:p>
          <w:p w14:paraId="200B5298" w14:textId="77777777" w:rsidR="00E31B55" w:rsidRDefault="00E31B55">
            <w:pPr>
              <w:adjustRightInd w:val="0"/>
              <w:snapToGrid w:val="0"/>
              <w:spacing w:before="50" w:line="320" w:lineRule="exact"/>
              <w:rPr>
                <w:ins w:id="464" w:author="cheng lian" w:date="2025-07-27T17:50:00Z" w16du:dateUtc="2025-07-27T09:50:00Z"/>
                <w:rFonts w:asciiTheme="majorEastAsia" w:eastAsiaTheme="majorEastAsia" w:hAnsiTheme="majorEastAsia"/>
                <w:color w:val="000000" w:themeColor="text1"/>
                <w:sz w:val="24"/>
              </w:rPr>
            </w:pPr>
          </w:p>
          <w:p w14:paraId="6FD03899" w14:textId="77777777" w:rsidR="00E31B55" w:rsidRDefault="00E31B55">
            <w:pPr>
              <w:adjustRightInd w:val="0"/>
              <w:snapToGrid w:val="0"/>
              <w:spacing w:before="50" w:line="320" w:lineRule="exact"/>
              <w:rPr>
                <w:ins w:id="465" w:author="cheng lian" w:date="2025-07-27T17:50:00Z" w16du:dateUtc="2025-07-27T09:50:00Z"/>
                <w:rFonts w:asciiTheme="majorEastAsia" w:eastAsiaTheme="majorEastAsia" w:hAnsiTheme="majorEastAsia"/>
                <w:color w:val="000000" w:themeColor="text1"/>
                <w:sz w:val="24"/>
              </w:rPr>
            </w:pPr>
          </w:p>
          <w:p w14:paraId="49170245" w14:textId="77777777" w:rsidR="00E31B55" w:rsidRDefault="00E31B55">
            <w:pPr>
              <w:adjustRightInd w:val="0"/>
              <w:snapToGrid w:val="0"/>
              <w:spacing w:before="50" w:line="320" w:lineRule="exact"/>
              <w:rPr>
                <w:ins w:id="466" w:author="cheng lian" w:date="2025-07-27T17:50:00Z" w16du:dateUtc="2025-07-27T09:50:00Z"/>
                <w:rFonts w:asciiTheme="majorEastAsia" w:eastAsiaTheme="majorEastAsia" w:hAnsiTheme="majorEastAsia"/>
                <w:color w:val="000000" w:themeColor="text1"/>
                <w:sz w:val="24"/>
              </w:rPr>
            </w:pPr>
          </w:p>
          <w:p w14:paraId="403B43FB" w14:textId="77777777" w:rsidR="00E31B55" w:rsidRDefault="00E31B55">
            <w:pPr>
              <w:adjustRightInd w:val="0"/>
              <w:snapToGrid w:val="0"/>
              <w:spacing w:before="50" w:line="320" w:lineRule="exact"/>
              <w:rPr>
                <w:ins w:id="467" w:author="cheng lian" w:date="2025-07-27T17:50:00Z" w16du:dateUtc="2025-07-27T09:50:00Z"/>
                <w:rFonts w:asciiTheme="majorEastAsia" w:eastAsiaTheme="majorEastAsia" w:hAnsiTheme="majorEastAsia"/>
                <w:color w:val="000000" w:themeColor="text1"/>
                <w:sz w:val="24"/>
              </w:rPr>
            </w:pPr>
          </w:p>
          <w:p w14:paraId="25EBEF47" w14:textId="77777777" w:rsidR="00E31B55" w:rsidRDefault="00E31B55">
            <w:pPr>
              <w:adjustRightInd w:val="0"/>
              <w:snapToGrid w:val="0"/>
              <w:spacing w:before="50" w:line="320" w:lineRule="exact"/>
              <w:rPr>
                <w:ins w:id="468" w:author="cheng lian" w:date="2025-07-27T17:50:00Z" w16du:dateUtc="2025-07-27T09:50:00Z"/>
                <w:rFonts w:asciiTheme="majorEastAsia" w:eastAsiaTheme="majorEastAsia" w:hAnsiTheme="majorEastAsia"/>
                <w:color w:val="000000" w:themeColor="text1"/>
                <w:sz w:val="24"/>
              </w:rPr>
            </w:pPr>
          </w:p>
          <w:p w14:paraId="31277F7D" w14:textId="77777777" w:rsidR="00E31B55" w:rsidRDefault="00E31B55">
            <w:pPr>
              <w:adjustRightInd w:val="0"/>
              <w:snapToGrid w:val="0"/>
              <w:spacing w:before="50" w:line="320" w:lineRule="exact"/>
              <w:rPr>
                <w:ins w:id="469" w:author="cheng lian" w:date="2025-07-27T17:50:00Z" w16du:dateUtc="2025-07-27T09:50:00Z"/>
                <w:rFonts w:asciiTheme="majorEastAsia" w:eastAsiaTheme="majorEastAsia" w:hAnsiTheme="majorEastAsia"/>
                <w:color w:val="000000" w:themeColor="text1"/>
                <w:sz w:val="24"/>
              </w:rPr>
            </w:pPr>
          </w:p>
          <w:p w14:paraId="25653897" w14:textId="77777777" w:rsidR="00E31B55" w:rsidRDefault="00E31B55">
            <w:pPr>
              <w:adjustRightInd w:val="0"/>
              <w:snapToGrid w:val="0"/>
              <w:spacing w:before="50" w:line="320" w:lineRule="exact"/>
              <w:rPr>
                <w:ins w:id="470" w:author="cheng lian" w:date="2025-07-27T17:50:00Z" w16du:dateUtc="2025-07-27T09:50:00Z"/>
                <w:rFonts w:asciiTheme="majorEastAsia" w:eastAsiaTheme="majorEastAsia" w:hAnsiTheme="majorEastAsia"/>
                <w:color w:val="000000" w:themeColor="text1"/>
                <w:sz w:val="24"/>
              </w:rPr>
            </w:pPr>
          </w:p>
          <w:p w14:paraId="17EF7FBF" w14:textId="77777777" w:rsidR="00E31B55" w:rsidRDefault="00E31B55">
            <w:pPr>
              <w:adjustRightInd w:val="0"/>
              <w:snapToGrid w:val="0"/>
              <w:spacing w:before="50" w:line="320" w:lineRule="exact"/>
              <w:rPr>
                <w:ins w:id="471" w:author="cheng lian" w:date="2025-07-27T17:50:00Z" w16du:dateUtc="2025-07-27T09:50:00Z"/>
                <w:rFonts w:asciiTheme="majorEastAsia" w:eastAsiaTheme="majorEastAsia" w:hAnsiTheme="majorEastAsia"/>
                <w:color w:val="000000" w:themeColor="text1"/>
                <w:sz w:val="24"/>
              </w:rPr>
            </w:pPr>
          </w:p>
          <w:p w14:paraId="75624089" w14:textId="77777777" w:rsidR="00E31B55" w:rsidRDefault="00E31B55">
            <w:pPr>
              <w:adjustRightInd w:val="0"/>
              <w:snapToGrid w:val="0"/>
              <w:spacing w:before="50" w:line="320" w:lineRule="exact"/>
              <w:rPr>
                <w:ins w:id="472" w:author="cheng lian" w:date="2025-07-27T17:50:00Z" w16du:dateUtc="2025-07-27T09:50:00Z"/>
                <w:rFonts w:asciiTheme="majorEastAsia" w:eastAsiaTheme="majorEastAsia" w:hAnsiTheme="majorEastAsia"/>
                <w:color w:val="000000" w:themeColor="text1"/>
                <w:sz w:val="24"/>
              </w:rPr>
            </w:pPr>
          </w:p>
          <w:p w14:paraId="43582F7E" w14:textId="77777777" w:rsidR="00E31B55" w:rsidRDefault="00E31B55">
            <w:pPr>
              <w:adjustRightInd w:val="0"/>
              <w:snapToGrid w:val="0"/>
              <w:spacing w:before="50" w:line="320" w:lineRule="exact"/>
              <w:rPr>
                <w:ins w:id="473" w:author="cheng lian" w:date="2025-07-27T17:50:00Z" w16du:dateUtc="2025-07-27T09:50:00Z"/>
                <w:rFonts w:asciiTheme="majorEastAsia" w:eastAsiaTheme="majorEastAsia" w:hAnsiTheme="majorEastAsia"/>
                <w:color w:val="000000" w:themeColor="text1"/>
                <w:sz w:val="24"/>
              </w:rPr>
            </w:pPr>
          </w:p>
          <w:p w14:paraId="10C5A867" w14:textId="77777777" w:rsidR="00E31B55" w:rsidRDefault="00E31B55">
            <w:pPr>
              <w:adjustRightInd w:val="0"/>
              <w:snapToGrid w:val="0"/>
              <w:spacing w:before="50" w:line="320" w:lineRule="exact"/>
              <w:rPr>
                <w:ins w:id="474" w:author="cheng lian" w:date="2025-07-27T17:50:00Z" w16du:dateUtc="2025-07-27T09:50:00Z"/>
                <w:rFonts w:asciiTheme="majorEastAsia" w:eastAsiaTheme="majorEastAsia" w:hAnsiTheme="majorEastAsia"/>
                <w:color w:val="000000" w:themeColor="text1"/>
                <w:sz w:val="24"/>
              </w:rPr>
            </w:pPr>
          </w:p>
          <w:p w14:paraId="61FDBB69" w14:textId="77777777" w:rsidR="00E31B55" w:rsidRDefault="00E31B55">
            <w:pPr>
              <w:adjustRightInd w:val="0"/>
              <w:snapToGrid w:val="0"/>
              <w:spacing w:before="50" w:line="320" w:lineRule="exact"/>
              <w:rPr>
                <w:rFonts w:asciiTheme="majorEastAsia" w:eastAsiaTheme="majorEastAsia" w:hAnsiTheme="majorEastAsia" w:hint="eastAsia"/>
                <w:color w:val="000000" w:themeColor="text1"/>
                <w:sz w:val="24"/>
              </w:rPr>
            </w:pPr>
          </w:p>
        </w:tc>
      </w:tr>
      <w:tr w:rsidR="00F3376F" w14:paraId="7AAF219D" w14:textId="77777777">
        <w:trPr>
          <w:trHeight w:val="6348"/>
          <w:jc w:val="center"/>
        </w:trPr>
        <w:tc>
          <w:tcPr>
            <w:tcW w:w="5000" w:type="pct"/>
            <w:gridSpan w:val="2"/>
          </w:tcPr>
          <w:p w14:paraId="1332D98E" w14:textId="77777777" w:rsidR="00F3376F" w:rsidRDefault="00000000">
            <w:pPr>
              <w:adjustRightInd w:val="0"/>
              <w:snapToGrid w:val="0"/>
              <w:spacing w:before="120" w:line="320" w:lineRule="exact"/>
              <w:ind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lastRenderedPageBreak/>
              <w:t>3．本项目的创新之处</w:t>
            </w:r>
          </w:p>
          <w:p w14:paraId="552EDE5B" w14:textId="77777777" w:rsidR="00F3376F" w:rsidRDefault="00000000">
            <w:pPr>
              <w:pStyle w:val="af1"/>
              <w:numPr>
                <w:ilvl w:val="0"/>
                <w:numId w:val="5"/>
              </w:numPr>
              <w:adjustRightInd w:val="0"/>
              <w:snapToGrid w:val="0"/>
              <w:spacing w:before="50" w:line="320" w:lineRule="exact"/>
              <w:ind w:firstLineChars="0"/>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首次系</w:t>
            </w:r>
            <w:r>
              <w:rPr>
                <w:rFonts w:asciiTheme="majorEastAsia" w:eastAsiaTheme="majorEastAsia" w:hAnsiTheme="majorEastAsia" w:cs="宋体" w:hint="eastAsia"/>
                <w:color w:val="000000" w:themeColor="text1"/>
                <w:sz w:val="24"/>
              </w:rPr>
              <w:t>统</w:t>
            </w:r>
            <w:r>
              <w:rPr>
                <w:rFonts w:asciiTheme="majorEastAsia" w:eastAsiaTheme="majorEastAsia" w:hAnsiTheme="majorEastAsia" w:cs="___WRD_EMBED_SUB_58" w:hint="eastAsia"/>
                <w:color w:val="000000" w:themeColor="text1"/>
                <w:sz w:val="24"/>
              </w:rPr>
              <w:t>研究</w:t>
            </w:r>
            <w:r>
              <w:rPr>
                <w:rFonts w:asciiTheme="majorEastAsia" w:eastAsiaTheme="majorEastAsia" w:hAnsiTheme="majorEastAsia" w:cs="宋体" w:hint="eastAsia"/>
                <w:color w:val="000000" w:themeColor="text1"/>
                <w:sz w:val="24"/>
              </w:rPr>
              <w:t>双耳节拍音乐治疗焦虑</w:t>
            </w:r>
            <w:r>
              <w:rPr>
                <w:rFonts w:asciiTheme="majorEastAsia" w:eastAsiaTheme="majorEastAsia" w:hAnsiTheme="majorEastAsia" w:cs="___WRD_EMBED_SUB_58" w:hint="eastAsia"/>
                <w:color w:val="000000" w:themeColor="text1"/>
                <w:sz w:val="24"/>
              </w:rPr>
              <w:t>的</w:t>
            </w:r>
            <w:r>
              <w:rPr>
                <w:rFonts w:asciiTheme="majorEastAsia" w:eastAsiaTheme="majorEastAsia" w:hAnsiTheme="majorEastAsia" w:cs="宋体" w:hint="eastAsia"/>
                <w:color w:val="000000" w:themeColor="text1"/>
                <w:sz w:val="24"/>
              </w:rPr>
              <w:t>神</w:t>
            </w:r>
            <w:r>
              <w:rPr>
                <w:rFonts w:asciiTheme="majorEastAsia" w:eastAsiaTheme="majorEastAsia" w:hAnsiTheme="majorEastAsia" w:cs="___WRD_EMBED_SUB_58" w:hint="eastAsia"/>
                <w:color w:val="000000" w:themeColor="text1"/>
                <w:sz w:val="24"/>
              </w:rPr>
              <w:t>经</w:t>
            </w:r>
            <w:r>
              <w:rPr>
                <w:rFonts w:asciiTheme="majorEastAsia" w:eastAsiaTheme="majorEastAsia" w:hAnsiTheme="majorEastAsia" w:cs="宋体" w:hint="eastAsia"/>
                <w:color w:val="000000" w:themeColor="text1"/>
                <w:sz w:val="24"/>
              </w:rPr>
              <w:t>机制</w:t>
            </w:r>
            <w:r>
              <w:rPr>
                <w:rFonts w:asciiTheme="majorEastAsia" w:eastAsiaTheme="majorEastAsia" w:hAnsiTheme="majorEastAsia" w:hint="eastAsia"/>
                <w:color w:val="000000" w:themeColor="text1"/>
                <w:sz w:val="24"/>
              </w:rPr>
              <w:t>，</w:t>
            </w:r>
            <w:r>
              <w:rPr>
                <w:rFonts w:asciiTheme="majorEastAsia" w:eastAsiaTheme="majorEastAsia" w:hAnsiTheme="majorEastAsia" w:cs="宋体" w:hint="eastAsia"/>
                <w:color w:val="000000" w:themeColor="text1"/>
                <w:sz w:val="24"/>
              </w:rPr>
              <w:t>聚焦脑</w:t>
            </w:r>
            <w:r>
              <w:rPr>
                <w:rFonts w:asciiTheme="majorEastAsia" w:eastAsiaTheme="majorEastAsia" w:hAnsiTheme="majorEastAsia" w:cs="___WRD_EMBED_SUB_58" w:hint="eastAsia"/>
                <w:color w:val="000000" w:themeColor="text1"/>
                <w:sz w:val="24"/>
              </w:rPr>
              <w:t>电</w:t>
            </w:r>
            <w:r>
              <w:rPr>
                <w:rFonts w:asciiTheme="majorEastAsia" w:eastAsiaTheme="majorEastAsia" w:hAnsiTheme="majorEastAsia" w:cs="宋体" w:hint="eastAsia"/>
                <w:color w:val="000000" w:themeColor="text1"/>
                <w:sz w:val="24"/>
              </w:rPr>
              <w:t>活</w:t>
            </w:r>
            <w:r>
              <w:rPr>
                <w:rFonts w:asciiTheme="majorEastAsia" w:eastAsiaTheme="majorEastAsia" w:hAnsiTheme="majorEastAsia" w:cs="___WRD_EMBED_SUB_58" w:hint="eastAsia"/>
                <w:color w:val="000000" w:themeColor="text1"/>
                <w:sz w:val="24"/>
              </w:rPr>
              <w:t>动与情</w:t>
            </w:r>
            <w:r>
              <w:rPr>
                <w:rFonts w:asciiTheme="majorEastAsia" w:eastAsiaTheme="majorEastAsia" w:hAnsiTheme="majorEastAsia" w:cs="宋体" w:hint="eastAsia"/>
                <w:color w:val="000000" w:themeColor="text1"/>
                <w:sz w:val="24"/>
              </w:rPr>
              <w:t>绪调节功</w:t>
            </w:r>
            <w:r>
              <w:rPr>
                <w:rFonts w:asciiTheme="majorEastAsia" w:eastAsiaTheme="majorEastAsia" w:hAnsiTheme="majorEastAsia" w:cs="___WRD_EMBED_SUB_58" w:hint="eastAsia"/>
                <w:color w:val="000000" w:themeColor="text1"/>
                <w:sz w:val="24"/>
              </w:rPr>
              <w:t>能。</w:t>
            </w:r>
          </w:p>
          <w:p w14:paraId="02153CFA" w14:textId="77777777" w:rsidR="00F3376F" w:rsidRDefault="00000000">
            <w:pPr>
              <w:pStyle w:val="af1"/>
              <w:numPr>
                <w:ilvl w:val="0"/>
                <w:numId w:val="5"/>
              </w:numPr>
              <w:adjustRightInd w:val="0"/>
              <w:snapToGrid w:val="0"/>
              <w:spacing w:before="50" w:line="320" w:lineRule="exact"/>
              <w:ind w:firstLineChars="0"/>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结合多</w:t>
            </w:r>
            <w:r>
              <w:rPr>
                <w:rFonts w:asciiTheme="majorEastAsia" w:eastAsiaTheme="majorEastAsia" w:hAnsiTheme="majorEastAsia" w:cs="宋体" w:hint="eastAsia"/>
                <w:color w:val="000000" w:themeColor="text1"/>
                <w:sz w:val="24"/>
              </w:rPr>
              <w:t>模态</w:t>
            </w:r>
            <w:r>
              <w:rPr>
                <w:rFonts w:asciiTheme="majorEastAsia" w:eastAsiaTheme="majorEastAsia" w:hAnsiTheme="majorEastAsia" w:cs="___WRD_EMBED_SUB_58" w:hint="eastAsia"/>
                <w:color w:val="000000" w:themeColor="text1"/>
                <w:sz w:val="24"/>
              </w:rPr>
              <w:t>数据（</w:t>
            </w:r>
            <w:r>
              <w:rPr>
                <w:rFonts w:asciiTheme="majorEastAsia" w:eastAsiaTheme="majorEastAsia" w:hAnsiTheme="majorEastAsia" w:cs="宋体" w:hint="eastAsia"/>
                <w:color w:val="000000" w:themeColor="text1"/>
                <w:sz w:val="24"/>
              </w:rPr>
              <w:t>心</w:t>
            </w:r>
            <w:r>
              <w:rPr>
                <w:rFonts w:asciiTheme="majorEastAsia" w:eastAsiaTheme="majorEastAsia" w:hAnsiTheme="majorEastAsia" w:cs="___WRD_EMBED_SUB_58" w:hint="eastAsia"/>
                <w:color w:val="000000" w:themeColor="text1"/>
                <w:sz w:val="24"/>
              </w:rPr>
              <w:t>理</w:t>
            </w:r>
            <w:r>
              <w:rPr>
                <w:rFonts w:asciiTheme="majorEastAsia" w:eastAsiaTheme="majorEastAsia" w:hAnsiTheme="majorEastAsia"/>
                <w:color w:val="000000" w:themeColor="text1"/>
                <w:sz w:val="24"/>
              </w:rPr>
              <w:t>-</w:t>
            </w:r>
            <w:r>
              <w:rPr>
                <w:rFonts w:asciiTheme="majorEastAsia" w:eastAsiaTheme="majorEastAsia" w:hAnsiTheme="majorEastAsia" w:cs="宋体" w:hint="eastAsia"/>
                <w:color w:val="000000" w:themeColor="text1"/>
                <w:sz w:val="24"/>
              </w:rPr>
              <w:t>脑功</w:t>
            </w:r>
            <w:r>
              <w:rPr>
                <w:rFonts w:asciiTheme="majorEastAsia" w:eastAsiaTheme="majorEastAsia" w:hAnsiTheme="majorEastAsia" w:cs="___WRD_EMBED_SUB_58" w:hint="eastAsia"/>
                <w:color w:val="000000" w:themeColor="text1"/>
                <w:sz w:val="24"/>
              </w:rPr>
              <w:t>能</w:t>
            </w:r>
            <w:r>
              <w:rPr>
                <w:rFonts w:asciiTheme="majorEastAsia" w:eastAsiaTheme="majorEastAsia" w:hAnsiTheme="majorEastAsia"/>
                <w:color w:val="000000" w:themeColor="text1"/>
                <w:sz w:val="24"/>
              </w:rPr>
              <w:t>-</w:t>
            </w:r>
            <w:r>
              <w:rPr>
                <w:rFonts w:asciiTheme="majorEastAsia" w:eastAsiaTheme="majorEastAsia" w:hAnsiTheme="majorEastAsia" w:hint="eastAsia"/>
                <w:color w:val="000000" w:themeColor="text1"/>
                <w:sz w:val="24"/>
              </w:rPr>
              <w:t>生理）</w:t>
            </w:r>
            <w:r>
              <w:rPr>
                <w:rFonts w:asciiTheme="majorEastAsia" w:eastAsiaTheme="majorEastAsia" w:hAnsiTheme="majorEastAsia" w:cs="宋体" w:hint="eastAsia"/>
                <w:color w:val="000000" w:themeColor="text1"/>
                <w:sz w:val="24"/>
              </w:rPr>
              <w:t>建模</w:t>
            </w:r>
            <w:r>
              <w:rPr>
                <w:rFonts w:asciiTheme="majorEastAsia" w:eastAsiaTheme="majorEastAsia" w:hAnsiTheme="majorEastAsia" w:cs="___WRD_EMBED_SUB_58" w:hint="eastAsia"/>
                <w:color w:val="000000" w:themeColor="text1"/>
                <w:sz w:val="24"/>
              </w:rPr>
              <w:t>预测</w:t>
            </w:r>
            <w:r>
              <w:rPr>
                <w:rFonts w:asciiTheme="majorEastAsia" w:eastAsiaTheme="majorEastAsia" w:hAnsiTheme="majorEastAsia" w:hint="eastAsia"/>
                <w:color w:val="000000" w:themeColor="text1"/>
                <w:sz w:val="24"/>
              </w:rPr>
              <w:t>，实现个体化</w:t>
            </w:r>
            <w:r>
              <w:rPr>
                <w:rFonts w:asciiTheme="majorEastAsia" w:eastAsiaTheme="majorEastAsia" w:hAnsiTheme="majorEastAsia" w:cs="宋体" w:hint="eastAsia"/>
                <w:color w:val="000000" w:themeColor="text1"/>
                <w:sz w:val="24"/>
              </w:rPr>
              <w:t>干</w:t>
            </w:r>
            <w:r>
              <w:rPr>
                <w:rFonts w:asciiTheme="majorEastAsia" w:eastAsiaTheme="majorEastAsia" w:hAnsiTheme="majorEastAsia" w:cs="___WRD_EMBED_SUB_58" w:hint="eastAsia"/>
                <w:color w:val="000000" w:themeColor="text1"/>
                <w:sz w:val="24"/>
              </w:rPr>
              <w:t>预与</w:t>
            </w:r>
            <w:r>
              <w:rPr>
                <w:rFonts w:asciiTheme="majorEastAsia" w:eastAsiaTheme="majorEastAsia" w:hAnsiTheme="majorEastAsia" w:cs="宋体" w:hint="eastAsia"/>
                <w:color w:val="000000" w:themeColor="text1"/>
                <w:sz w:val="24"/>
              </w:rPr>
              <w:t>疗效判断</w:t>
            </w:r>
            <w:r>
              <w:rPr>
                <w:rFonts w:asciiTheme="majorEastAsia" w:eastAsiaTheme="majorEastAsia" w:hAnsiTheme="majorEastAsia" w:cs="___WRD_EMBED_SUB_58" w:hint="eastAsia"/>
                <w:color w:val="000000" w:themeColor="text1"/>
                <w:sz w:val="24"/>
              </w:rPr>
              <w:t>。</w:t>
            </w:r>
          </w:p>
          <w:p w14:paraId="03D0F63A" w14:textId="77777777" w:rsidR="00F3376F" w:rsidRDefault="00000000">
            <w:pPr>
              <w:pStyle w:val="af1"/>
              <w:numPr>
                <w:ilvl w:val="0"/>
                <w:numId w:val="5"/>
              </w:numPr>
              <w:adjustRightInd w:val="0"/>
              <w:snapToGrid w:val="0"/>
              <w:spacing w:before="50" w:line="320" w:lineRule="exact"/>
              <w:ind w:firstLineChars="0"/>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为</w:t>
            </w:r>
            <w:r>
              <w:rPr>
                <w:rFonts w:asciiTheme="majorEastAsia" w:eastAsiaTheme="majorEastAsia" w:hAnsiTheme="majorEastAsia" w:cs="宋体" w:hint="eastAsia"/>
                <w:color w:val="000000" w:themeColor="text1"/>
                <w:sz w:val="24"/>
              </w:rPr>
              <w:t>非</w:t>
            </w:r>
            <w:r>
              <w:rPr>
                <w:rFonts w:asciiTheme="majorEastAsia" w:eastAsiaTheme="majorEastAsia" w:hAnsiTheme="majorEastAsia" w:cs="___WRD_EMBED_SUB_58" w:hint="eastAsia"/>
                <w:color w:val="000000" w:themeColor="text1"/>
                <w:sz w:val="24"/>
              </w:rPr>
              <w:t>药物</w:t>
            </w:r>
            <w:r>
              <w:rPr>
                <w:rFonts w:asciiTheme="majorEastAsia" w:eastAsiaTheme="majorEastAsia" w:hAnsiTheme="majorEastAsia" w:cs="宋体" w:hint="eastAsia"/>
                <w:color w:val="000000" w:themeColor="text1"/>
                <w:sz w:val="24"/>
              </w:rPr>
              <w:t>干</w:t>
            </w:r>
            <w:r>
              <w:rPr>
                <w:rFonts w:asciiTheme="majorEastAsia" w:eastAsiaTheme="majorEastAsia" w:hAnsiTheme="majorEastAsia" w:cs="___WRD_EMBED_SUB_58" w:hint="eastAsia"/>
                <w:color w:val="000000" w:themeColor="text1"/>
                <w:sz w:val="24"/>
              </w:rPr>
              <w:t>预</w:t>
            </w:r>
            <w:r>
              <w:rPr>
                <w:rFonts w:asciiTheme="majorEastAsia" w:eastAsiaTheme="majorEastAsia" w:hAnsiTheme="majorEastAsia" w:cs="宋体" w:hint="eastAsia"/>
                <w:color w:val="000000" w:themeColor="text1"/>
                <w:sz w:val="24"/>
              </w:rPr>
              <w:t>焦虑</w:t>
            </w:r>
            <w:r>
              <w:rPr>
                <w:rFonts w:asciiTheme="majorEastAsia" w:eastAsiaTheme="majorEastAsia" w:hAnsiTheme="majorEastAsia" w:cs="___WRD_EMBED_SUB_58" w:hint="eastAsia"/>
                <w:color w:val="000000" w:themeColor="text1"/>
                <w:sz w:val="24"/>
              </w:rPr>
              <w:t>提供可复</w:t>
            </w:r>
            <w:r>
              <w:rPr>
                <w:rFonts w:asciiTheme="majorEastAsia" w:eastAsiaTheme="majorEastAsia" w:hAnsiTheme="majorEastAsia" w:cs="宋体" w:hint="eastAsia"/>
                <w:color w:val="000000" w:themeColor="text1"/>
                <w:sz w:val="24"/>
              </w:rPr>
              <w:t>制</w:t>
            </w:r>
            <w:r>
              <w:rPr>
                <w:rFonts w:asciiTheme="majorEastAsia" w:eastAsiaTheme="majorEastAsia" w:hAnsiTheme="majorEastAsia" w:cs="___WRD_EMBED_SUB_58" w:hint="eastAsia"/>
                <w:color w:val="000000" w:themeColor="text1"/>
                <w:sz w:val="24"/>
              </w:rPr>
              <w:t>、可</w:t>
            </w:r>
            <w:r>
              <w:rPr>
                <w:rFonts w:asciiTheme="majorEastAsia" w:eastAsiaTheme="majorEastAsia" w:hAnsiTheme="majorEastAsia" w:cs="宋体" w:hint="eastAsia"/>
                <w:color w:val="000000" w:themeColor="text1"/>
                <w:sz w:val="24"/>
              </w:rPr>
              <w:t>推广</w:t>
            </w:r>
            <w:r>
              <w:rPr>
                <w:rFonts w:asciiTheme="majorEastAsia" w:eastAsiaTheme="majorEastAsia" w:hAnsiTheme="majorEastAsia" w:cs="___WRD_EMBED_SUB_58" w:hint="eastAsia"/>
                <w:color w:val="000000" w:themeColor="text1"/>
                <w:sz w:val="24"/>
              </w:rPr>
              <w:t>的科学路径</w:t>
            </w:r>
            <w:r>
              <w:rPr>
                <w:rFonts w:asciiTheme="majorEastAsia" w:eastAsiaTheme="majorEastAsia" w:hAnsiTheme="majorEastAsia" w:hint="eastAsia"/>
                <w:color w:val="000000" w:themeColor="text1"/>
                <w:sz w:val="24"/>
              </w:rPr>
              <w:t>，有助</w:t>
            </w:r>
            <w:r>
              <w:rPr>
                <w:rFonts w:asciiTheme="majorEastAsia" w:eastAsiaTheme="majorEastAsia" w:hAnsiTheme="majorEastAsia" w:cs="宋体" w:hint="eastAsia"/>
                <w:color w:val="000000" w:themeColor="text1"/>
                <w:sz w:val="24"/>
              </w:rPr>
              <w:t>于缓</w:t>
            </w:r>
            <w:r>
              <w:rPr>
                <w:rFonts w:asciiTheme="majorEastAsia" w:eastAsiaTheme="majorEastAsia" w:hAnsiTheme="majorEastAsia" w:cs="___WRD_EMBED_SUB_58" w:hint="eastAsia"/>
                <w:color w:val="000000" w:themeColor="text1"/>
                <w:sz w:val="24"/>
              </w:rPr>
              <w:t>解社会</w:t>
            </w:r>
            <w:r>
              <w:rPr>
                <w:rFonts w:asciiTheme="majorEastAsia" w:eastAsiaTheme="majorEastAsia" w:hAnsiTheme="majorEastAsia" w:cs="宋体" w:hint="eastAsia"/>
                <w:color w:val="000000" w:themeColor="text1"/>
                <w:sz w:val="24"/>
              </w:rPr>
              <w:t>心</w:t>
            </w:r>
            <w:r>
              <w:rPr>
                <w:rFonts w:asciiTheme="majorEastAsia" w:eastAsiaTheme="majorEastAsia" w:hAnsiTheme="majorEastAsia" w:cs="___WRD_EMBED_SUB_58" w:hint="eastAsia"/>
                <w:color w:val="000000" w:themeColor="text1"/>
                <w:sz w:val="24"/>
              </w:rPr>
              <w:t>理</w:t>
            </w:r>
            <w:r>
              <w:rPr>
                <w:rFonts w:asciiTheme="majorEastAsia" w:eastAsiaTheme="majorEastAsia" w:hAnsiTheme="majorEastAsia" w:cs="宋体" w:hint="eastAsia"/>
                <w:color w:val="000000" w:themeColor="text1"/>
                <w:sz w:val="24"/>
              </w:rPr>
              <w:t>服</w:t>
            </w:r>
            <w:r>
              <w:rPr>
                <w:rFonts w:asciiTheme="majorEastAsia" w:eastAsiaTheme="majorEastAsia" w:hAnsiTheme="majorEastAsia" w:cs="___WRD_EMBED_SUB_58" w:hint="eastAsia"/>
                <w:color w:val="000000" w:themeColor="text1"/>
                <w:sz w:val="24"/>
              </w:rPr>
              <w:t>务供需不</w:t>
            </w:r>
            <w:r>
              <w:rPr>
                <w:rFonts w:asciiTheme="majorEastAsia" w:eastAsiaTheme="majorEastAsia" w:hAnsiTheme="majorEastAsia" w:cs="宋体" w:hint="eastAsia"/>
                <w:color w:val="000000" w:themeColor="text1"/>
                <w:sz w:val="24"/>
              </w:rPr>
              <w:t>平衡</w:t>
            </w:r>
            <w:r>
              <w:rPr>
                <w:rFonts w:asciiTheme="majorEastAsia" w:eastAsiaTheme="majorEastAsia" w:hAnsiTheme="majorEastAsia" w:cs="___WRD_EMBED_SUB_58" w:hint="eastAsia"/>
                <w:color w:val="000000" w:themeColor="text1"/>
                <w:sz w:val="24"/>
              </w:rPr>
              <w:t>。</w:t>
            </w:r>
          </w:p>
          <w:p w14:paraId="0282B36B" w14:textId="77777777" w:rsidR="00F3376F" w:rsidRDefault="00000000">
            <w:pPr>
              <w:pStyle w:val="af1"/>
              <w:numPr>
                <w:ilvl w:val="0"/>
                <w:numId w:val="5"/>
              </w:numPr>
              <w:adjustRightInd w:val="0"/>
              <w:snapToGrid w:val="0"/>
              <w:spacing w:before="50" w:line="320" w:lineRule="exact"/>
              <w:ind w:firstLineChars="0"/>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可</w:t>
            </w:r>
            <w:r>
              <w:rPr>
                <w:rFonts w:asciiTheme="majorEastAsia" w:eastAsiaTheme="majorEastAsia" w:hAnsiTheme="majorEastAsia" w:cs="宋体" w:hint="eastAsia"/>
                <w:color w:val="000000" w:themeColor="text1"/>
                <w:sz w:val="24"/>
              </w:rPr>
              <w:t>拓</w:t>
            </w:r>
            <w:r>
              <w:rPr>
                <w:rFonts w:asciiTheme="majorEastAsia" w:eastAsiaTheme="majorEastAsia" w:hAnsiTheme="majorEastAsia" w:cs="___WRD_EMBED_SUB_58" w:hint="eastAsia"/>
                <w:color w:val="000000" w:themeColor="text1"/>
                <w:sz w:val="24"/>
              </w:rPr>
              <w:t>展至</w:t>
            </w:r>
            <w:r>
              <w:rPr>
                <w:rFonts w:asciiTheme="majorEastAsia" w:eastAsiaTheme="majorEastAsia" w:hAnsiTheme="majorEastAsia" w:cs="宋体" w:hint="eastAsia"/>
                <w:color w:val="000000" w:themeColor="text1"/>
                <w:sz w:val="24"/>
              </w:rPr>
              <w:t>睡眠障碍</w:t>
            </w:r>
            <w:r>
              <w:rPr>
                <w:rFonts w:asciiTheme="majorEastAsia" w:eastAsiaTheme="majorEastAsia" w:hAnsiTheme="majorEastAsia" w:cs="___WRD_EMBED_SUB_58" w:hint="eastAsia"/>
                <w:color w:val="000000" w:themeColor="text1"/>
                <w:sz w:val="24"/>
              </w:rPr>
              <w:t>、</w:t>
            </w:r>
            <w:r>
              <w:rPr>
                <w:rFonts w:asciiTheme="majorEastAsia" w:eastAsiaTheme="majorEastAsia" w:hAnsiTheme="majorEastAsia" w:cs="宋体" w:hint="eastAsia"/>
                <w:color w:val="000000" w:themeColor="text1"/>
                <w:sz w:val="24"/>
              </w:rPr>
              <w:t>抑郁障碍</w:t>
            </w:r>
            <w:r>
              <w:rPr>
                <w:rFonts w:asciiTheme="majorEastAsia" w:eastAsiaTheme="majorEastAsia" w:hAnsiTheme="majorEastAsia" w:cs="___WRD_EMBED_SUB_58" w:hint="eastAsia"/>
                <w:color w:val="000000" w:themeColor="text1"/>
                <w:sz w:val="24"/>
              </w:rPr>
              <w:t>等共</w:t>
            </w:r>
            <w:r>
              <w:rPr>
                <w:rFonts w:asciiTheme="majorEastAsia" w:eastAsiaTheme="majorEastAsia" w:hAnsiTheme="majorEastAsia" w:cs="宋体" w:hint="eastAsia"/>
                <w:color w:val="000000" w:themeColor="text1"/>
                <w:sz w:val="24"/>
              </w:rPr>
              <w:t>病</w:t>
            </w:r>
            <w:r>
              <w:rPr>
                <w:rFonts w:asciiTheme="majorEastAsia" w:eastAsiaTheme="majorEastAsia" w:hAnsiTheme="majorEastAsia" w:cs="___WRD_EMBED_SUB_58" w:hint="eastAsia"/>
                <w:color w:val="000000" w:themeColor="text1"/>
                <w:sz w:val="24"/>
              </w:rPr>
              <w:t>方</w:t>
            </w:r>
            <w:r>
              <w:rPr>
                <w:rFonts w:asciiTheme="majorEastAsia" w:eastAsiaTheme="majorEastAsia" w:hAnsiTheme="majorEastAsia" w:cs="宋体" w:hint="eastAsia"/>
                <w:color w:val="000000" w:themeColor="text1"/>
                <w:sz w:val="24"/>
              </w:rPr>
              <w:t>向</w:t>
            </w:r>
            <w:r>
              <w:rPr>
                <w:rFonts w:asciiTheme="majorEastAsia" w:eastAsiaTheme="majorEastAsia" w:hAnsiTheme="majorEastAsia" w:hint="eastAsia"/>
                <w:color w:val="000000" w:themeColor="text1"/>
                <w:sz w:val="24"/>
              </w:rPr>
              <w:t>，具有</w:t>
            </w:r>
            <w:r>
              <w:rPr>
                <w:rFonts w:asciiTheme="majorEastAsia" w:eastAsiaTheme="majorEastAsia" w:hAnsiTheme="majorEastAsia" w:cs="宋体" w:hint="eastAsia"/>
                <w:color w:val="000000" w:themeColor="text1"/>
                <w:sz w:val="24"/>
              </w:rPr>
              <w:t>广泛</w:t>
            </w:r>
            <w:r>
              <w:rPr>
                <w:rFonts w:asciiTheme="majorEastAsia" w:eastAsiaTheme="majorEastAsia" w:hAnsiTheme="majorEastAsia" w:cs="___WRD_EMBED_SUB_58" w:hint="eastAsia"/>
                <w:color w:val="000000" w:themeColor="text1"/>
                <w:sz w:val="24"/>
              </w:rPr>
              <w:t>临床应用</w:t>
            </w:r>
            <w:r>
              <w:rPr>
                <w:rFonts w:asciiTheme="majorEastAsia" w:eastAsiaTheme="majorEastAsia" w:hAnsiTheme="majorEastAsia" w:cs="宋体" w:hint="eastAsia"/>
                <w:color w:val="000000" w:themeColor="text1"/>
                <w:sz w:val="24"/>
              </w:rPr>
              <w:t>潜</w:t>
            </w:r>
            <w:r>
              <w:rPr>
                <w:rFonts w:asciiTheme="majorEastAsia" w:eastAsiaTheme="majorEastAsia" w:hAnsiTheme="majorEastAsia" w:cs="___WRD_EMBED_SUB_58" w:hint="eastAsia"/>
                <w:color w:val="000000" w:themeColor="text1"/>
                <w:sz w:val="24"/>
              </w:rPr>
              <w:t>力。</w:t>
            </w:r>
          </w:p>
          <w:p w14:paraId="32322709"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56A3F36C"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2619D728"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tc>
      </w:tr>
      <w:tr w:rsidR="00F3376F" w14:paraId="4DE5DD26" w14:textId="77777777">
        <w:trPr>
          <w:trHeight w:val="6348"/>
          <w:jc w:val="center"/>
        </w:trPr>
        <w:tc>
          <w:tcPr>
            <w:tcW w:w="5000" w:type="pct"/>
            <w:gridSpan w:val="2"/>
          </w:tcPr>
          <w:p w14:paraId="3CC6367C" w14:textId="77777777" w:rsidR="00F3376F" w:rsidRDefault="00000000">
            <w:pPr>
              <w:adjustRightInd w:val="0"/>
              <w:snapToGrid w:val="0"/>
              <w:spacing w:before="120" w:line="320" w:lineRule="exact"/>
              <w:rPr>
                <w:rFonts w:ascii="方正仿宋_GBK" w:eastAsia="方正仿宋_GBK"/>
                <w:color w:val="000000" w:themeColor="text1"/>
                <w:sz w:val="24"/>
              </w:rPr>
            </w:pPr>
            <w:r>
              <w:rPr>
                <w:rFonts w:ascii="方正仿宋_GBK" w:eastAsia="方正仿宋_GBK" w:hint="eastAsia"/>
                <w:color w:val="000000" w:themeColor="text1"/>
                <w:sz w:val="24"/>
              </w:rPr>
              <w:t>4．年度研究计划、预期研究成果</w:t>
            </w:r>
          </w:p>
          <w:p w14:paraId="4C4F8A48" w14:textId="77777777" w:rsidR="00F3376F" w:rsidRDefault="00000000">
            <w:pPr>
              <w:adjustRightInd w:val="0"/>
              <w:snapToGrid w:val="0"/>
              <w:spacing w:before="50" w:line="320" w:lineRule="exact"/>
              <w:rPr>
                <w:rFonts w:asciiTheme="majorEastAsia" w:eastAsiaTheme="majorEastAsia" w:hAnsiTheme="majorEastAsia" w:hint="eastAsia"/>
                <w:color w:val="000000" w:themeColor="text1"/>
                <w:sz w:val="24"/>
              </w:rPr>
            </w:pPr>
            <w:r>
              <w:rPr>
                <w:rFonts w:ascii="方正仿宋_GBK" w:eastAsia="方正仿宋_GBK" w:hint="eastAsia"/>
                <w:color w:val="000000" w:themeColor="text1"/>
                <w:sz w:val="24"/>
              </w:rPr>
              <w:t xml:space="preserve"> 4.1年度研究计划</w:t>
            </w:r>
          </w:p>
          <w:p w14:paraId="7E67805D" w14:textId="77777777" w:rsidR="00F3376F" w:rsidRDefault="00000000">
            <w:pPr>
              <w:adjustRightInd w:val="0"/>
              <w:snapToGrid w:val="0"/>
              <w:spacing w:before="50" w:line="320" w:lineRule="exact"/>
              <w:ind w:leftChars="100" w:left="312"/>
              <w:rPr>
                <w:rFonts w:asciiTheme="majorEastAsia" w:eastAsiaTheme="majorEastAsia" w:hAnsiTheme="majorEastAsia" w:hint="eastAsia"/>
                <w:color w:val="000000" w:themeColor="text1"/>
                <w:sz w:val="24"/>
              </w:rPr>
            </w:pPr>
            <w:r>
              <w:rPr>
                <w:rFonts w:asciiTheme="majorEastAsia" w:eastAsiaTheme="majorEastAsia" w:hAnsiTheme="majorEastAsia"/>
                <w:color w:val="000000" w:themeColor="text1"/>
                <w:sz w:val="24"/>
              </w:rPr>
              <w:t>2026.01–2026.03｜完成伦理申报与获批，结合专家建议优化研究方案与技术路线。</w:t>
            </w:r>
          </w:p>
          <w:p w14:paraId="63B45E01" w14:textId="77777777" w:rsidR="00F3376F" w:rsidRDefault="00000000">
            <w:pPr>
              <w:adjustRightInd w:val="0"/>
              <w:snapToGrid w:val="0"/>
              <w:spacing w:before="50" w:line="320" w:lineRule="exact"/>
              <w:ind w:leftChars="100" w:left="312"/>
              <w:rPr>
                <w:rFonts w:asciiTheme="majorEastAsia" w:eastAsiaTheme="majorEastAsia" w:hAnsiTheme="majorEastAsia" w:hint="eastAsia"/>
                <w:color w:val="000000" w:themeColor="text1"/>
                <w:sz w:val="24"/>
              </w:rPr>
            </w:pPr>
            <w:r>
              <w:rPr>
                <w:rFonts w:asciiTheme="majorEastAsia" w:eastAsiaTheme="majorEastAsia" w:hAnsiTheme="majorEastAsia"/>
                <w:color w:val="000000" w:themeColor="text1"/>
                <w:sz w:val="24"/>
              </w:rPr>
              <w:t>2026.04–2026.06｜实施受试者招募，完成筛查及基线人口学、认知与脑电评估。</w:t>
            </w:r>
          </w:p>
          <w:p w14:paraId="19872DB3" w14:textId="77777777" w:rsidR="00F3376F" w:rsidRDefault="00000000">
            <w:pPr>
              <w:adjustRightInd w:val="0"/>
              <w:snapToGrid w:val="0"/>
              <w:spacing w:before="50" w:line="320" w:lineRule="exact"/>
              <w:ind w:leftChars="100" w:left="312"/>
              <w:rPr>
                <w:rFonts w:asciiTheme="majorEastAsia" w:eastAsiaTheme="majorEastAsia" w:hAnsiTheme="majorEastAsia" w:hint="eastAsia"/>
                <w:color w:val="000000" w:themeColor="text1"/>
                <w:sz w:val="24"/>
              </w:rPr>
            </w:pPr>
            <w:r>
              <w:rPr>
                <w:rFonts w:asciiTheme="majorEastAsia" w:eastAsiaTheme="majorEastAsia" w:hAnsiTheme="majorEastAsia"/>
                <w:color w:val="000000" w:themeColor="text1"/>
                <w:sz w:val="24"/>
              </w:rPr>
              <w:t>2026.07–2026.09｜开展标准化双耳节拍干预，实时监测依从性与安全性。</w:t>
            </w:r>
          </w:p>
          <w:p w14:paraId="40734CC5" w14:textId="77777777" w:rsidR="00F3376F" w:rsidRDefault="00000000">
            <w:pPr>
              <w:adjustRightInd w:val="0"/>
              <w:snapToGrid w:val="0"/>
              <w:spacing w:before="50" w:line="320" w:lineRule="exact"/>
              <w:ind w:leftChars="100" w:left="312"/>
              <w:rPr>
                <w:rFonts w:asciiTheme="majorEastAsia" w:eastAsiaTheme="majorEastAsia" w:hAnsiTheme="majorEastAsia" w:hint="eastAsia"/>
                <w:color w:val="000000" w:themeColor="text1"/>
                <w:sz w:val="24"/>
              </w:rPr>
            </w:pPr>
            <w:r>
              <w:rPr>
                <w:rFonts w:asciiTheme="majorEastAsia" w:eastAsiaTheme="majorEastAsia" w:hAnsiTheme="majorEastAsia"/>
                <w:color w:val="000000" w:themeColor="text1"/>
                <w:sz w:val="24"/>
              </w:rPr>
              <w:t>2026.10–2026.12｜完成干预后随访，采集认知、情绪与脑电数据，建立初步数据库。 2027.01–2027.03｜汇总与清洗多时点数据，完成标准化预处理。</w:t>
            </w:r>
          </w:p>
          <w:p w14:paraId="2254EEF8" w14:textId="77777777" w:rsidR="00F3376F" w:rsidRDefault="00000000">
            <w:pPr>
              <w:adjustRightInd w:val="0"/>
              <w:snapToGrid w:val="0"/>
              <w:spacing w:before="50" w:line="320" w:lineRule="exact"/>
              <w:ind w:leftChars="100" w:left="312"/>
              <w:rPr>
                <w:rFonts w:asciiTheme="majorEastAsia" w:eastAsiaTheme="majorEastAsia" w:hAnsiTheme="majorEastAsia" w:hint="eastAsia"/>
                <w:color w:val="000000" w:themeColor="text1"/>
                <w:sz w:val="24"/>
              </w:rPr>
            </w:pPr>
            <w:r>
              <w:rPr>
                <w:rFonts w:asciiTheme="majorEastAsia" w:eastAsiaTheme="majorEastAsia" w:hAnsiTheme="majorEastAsia"/>
                <w:color w:val="000000" w:themeColor="text1"/>
                <w:sz w:val="24"/>
              </w:rPr>
              <w:t>2027.04–2027.06｜分析干预相关脑电特征，识别异常活动与功能连接变化。</w:t>
            </w:r>
          </w:p>
          <w:p w14:paraId="2F606BEC" w14:textId="77777777" w:rsidR="00F3376F" w:rsidRDefault="00000000">
            <w:pPr>
              <w:adjustRightInd w:val="0"/>
              <w:snapToGrid w:val="0"/>
              <w:spacing w:before="50" w:line="320" w:lineRule="exact"/>
              <w:ind w:leftChars="100" w:left="312"/>
              <w:rPr>
                <w:rFonts w:asciiTheme="majorEastAsia" w:eastAsiaTheme="majorEastAsia" w:hAnsiTheme="majorEastAsia" w:hint="eastAsia"/>
                <w:color w:val="000000" w:themeColor="text1"/>
                <w:sz w:val="24"/>
              </w:rPr>
            </w:pPr>
            <w:r>
              <w:rPr>
                <w:rFonts w:asciiTheme="majorEastAsia" w:eastAsiaTheme="majorEastAsia" w:hAnsiTheme="majorEastAsia"/>
                <w:color w:val="000000" w:themeColor="text1"/>
                <w:sz w:val="24"/>
              </w:rPr>
              <w:t>2027.07–2027.09｜结合神经建模探讨干预机制，揭示情绪调控的神经通路。</w:t>
            </w:r>
          </w:p>
          <w:p w14:paraId="21190FAF" w14:textId="77777777" w:rsidR="00F3376F" w:rsidRDefault="00000000">
            <w:pPr>
              <w:adjustRightInd w:val="0"/>
              <w:snapToGrid w:val="0"/>
              <w:spacing w:before="50" w:line="320" w:lineRule="exact"/>
              <w:ind w:leftChars="100" w:left="312"/>
              <w:rPr>
                <w:rFonts w:asciiTheme="majorEastAsia" w:eastAsiaTheme="majorEastAsia" w:hAnsiTheme="majorEastAsia" w:hint="eastAsia"/>
                <w:color w:val="000000" w:themeColor="text1"/>
                <w:sz w:val="24"/>
              </w:rPr>
            </w:pPr>
            <w:r>
              <w:rPr>
                <w:rFonts w:asciiTheme="majorEastAsia" w:eastAsiaTheme="majorEastAsia" w:hAnsiTheme="majorEastAsia"/>
                <w:color w:val="000000" w:themeColor="text1"/>
                <w:sz w:val="24"/>
              </w:rPr>
              <w:t>2027.10–2027.12｜基于机器学习构建个体化疗效预测模型，开展内部验证。</w:t>
            </w:r>
          </w:p>
          <w:p w14:paraId="597B62F9" w14:textId="77777777" w:rsidR="00F3376F" w:rsidRDefault="00000000">
            <w:pPr>
              <w:adjustRightInd w:val="0"/>
              <w:snapToGrid w:val="0"/>
              <w:spacing w:before="50" w:line="320" w:lineRule="exact"/>
              <w:ind w:leftChars="100" w:left="312"/>
              <w:rPr>
                <w:rFonts w:asciiTheme="majorEastAsia" w:eastAsiaTheme="majorEastAsia" w:hAnsiTheme="majorEastAsia" w:hint="eastAsia"/>
                <w:color w:val="000000" w:themeColor="text1"/>
                <w:sz w:val="24"/>
              </w:rPr>
            </w:pPr>
            <w:r>
              <w:rPr>
                <w:rFonts w:asciiTheme="majorEastAsia" w:eastAsiaTheme="majorEastAsia" w:hAnsiTheme="majorEastAsia"/>
                <w:color w:val="000000" w:themeColor="text1"/>
                <w:sz w:val="24"/>
              </w:rPr>
              <w:t>2028.01–2028.03｜引入独立样本进行外部验证，优化模型性能与稳定性。</w:t>
            </w:r>
          </w:p>
          <w:p w14:paraId="6D90BF59" w14:textId="77777777" w:rsidR="00F3376F" w:rsidRDefault="00000000">
            <w:pPr>
              <w:adjustRightInd w:val="0"/>
              <w:snapToGrid w:val="0"/>
              <w:spacing w:before="50" w:line="320" w:lineRule="exact"/>
              <w:ind w:leftChars="100" w:left="312"/>
              <w:rPr>
                <w:rFonts w:asciiTheme="majorEastAsia" w:eastAsiaTheme="majorEastAsia" w:hAnsiTheme="majorEastAsia" w:hint="eastAsia"/>
                <w:color w:val="000000" w:themeColor="text1"/>
                <w:sz w:val="24"/>
              </w:rPr>
            </w:pPr>
            <w:r>
              <w:rPr>
                <w:rFonts w:asciiTheme="majorEastAsia" w:eastAsiaTheme="majorEastAsia" w:hAnsiTheme="majorEastAsia"/>
                <w:color w:val="000000" w:themeColor="text1"/>
                <w:sz w:val="24"/>
              </w:rPr>
              <w:t>2028.04–2028.06｜完成研究论文初稿撰写，征求专家反馈并修改完善。</w:t>
            </w:r>
          </w:p>
          <w:p w14:paraId="6509B1D1" w14:textId="77777777" w:rsidR="00F3376F" w:rsidRDefault="00000000">
            <w:pPr>
              <w:adjustRightInd w:val="0"/>
              <w:snapToGrid w:val="0"/>
              <w:spacing w:before="50" w:line="320" w:lineRule="exact"/>
              <w:ind w:leftChars="100" w:left="312"/>
              <w:rPr>
                <w:rFonts w:asciiTheme="majorEastAsia" w:eastAsiaTheme="majorEastAsia" w:hAnsiTheme="majorEastAsia" w:hint="eastAsia"/>
                <w:color w:val="000000" w:themeColor="text1"/>
                <w:sz w:val="24"/>
              </w:rPr>
            </w:pPr>
            <w:r>
              <w:rPr>
                <w:rFonts w:asciiTheme="majorEastAsia" w:eastAsiaTheme="majorEastAsia" w:hAnsiTheme="majorEastAsia"/>
                <w:color w:val="000000" w:themeColor="text1"/>
                <w:sz w:val="24"/>
              </w:rPr>
              <w:t>2028.07–2028.11｜整合研究成果，形成技术报告与政策建议稿。</w:t>
            </w:r>
          </w:p>
          <w:p w14:paraId="3FF77BC3" w14:textId="77777777" w:rsidR="00F3376F" w:rsidRDefault="00000000">
            <w:pPr>
              <w:adjustRightInd w:val="0"/>
              <w:snapToGrid w:val="0"/>
              <w:spacing w:before="50" w:line="320" w:lineRule="exact"/>
              <w:ind w:leftChars="100" w:left="312"/>
              <w:rPr>
                <w:rFonts w:asciiTheme="majorEastAsia" w:eastAsiaTheme="majorEastAsia" w:hAnsiTheme="majorEastAsia" w:hint="eastAsia"/>
                <w:color w:val="000000" w:themeColor="text1"/>
                <w:sz w:val="24"/>
              </w:rPr>
            </w:pPr>
            <w:r>
              <w:rPr>
                <w:rFonts w:asciiTheme="majorEastAsia" w:eastAsiaTheme="majorEastAsia" w:hAnsiTheme="majorEastAsia"/>
                <w:color w:val="000000" w:themeColor="text1"/>
                <w:sz w:val="24"/>
              </w:rPr>
              <w:t>2028.12｜完成结题验收、财务与档案整理，提交最终成果材料。</w:t>
            </w:r>
          </w:p>
          <w:p w14:paraId="2644BD26"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69A5D47B"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34E0387C" w14:textId="77777777" w:rsidR="00F3376F" w:rsidRDefault="00F3376F">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64D3E0B7" w14:textId="77777777" w:rsidR="00F3376F" w:rsidDel="00D002EE" w:rsidRDefault="00000000" w:rsidP="00911918">
            <w:pPr>
              <w:adjustRightInd w:val="0"/>
              <w:snapToGrid w:val="0"/>
              <w:spacing w:before="50" w:line="320" w:lineRule="exact"/>
              <w:rPr>
                <w:del w:id="475" w:author="cheng lian" w:date="2025-07-25T00:50:00Z" w16du:dateUtc="2025-07-24T16:50:00Z"/>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lastRenderedPageBreak/>
              <w:t>4.2</w:t>
            </w:r>
            <w:commentRangeStart w:id="476"/>
            <w:r>
              <w:rPr>
                <w:rFonts w:asciiTheme="majorEastAsia" w:eastAsiaTheme="majorEastAsia" w:hAnsiTheme="majorEastAsia" w:hint="eastAsia"/>
                <w:color w:val="000000" w:themeColor="text1"/>
                <w:sz w:val="24"/>
              </w:rPr>
              <w:t>预期研究成果</w:t>
            </w:r>
            <w:commentRangeEnd w:id="476"/>
            <w:r>
              <w:commentReference w:id="476"/>
            </w:r>
          </w:p>
          <w:p w14:paraId="42318D43" w14:textId="77777777" w:rsidR="00D002EE" w:rsidRDefault="00D002EE">
            <w:pPr>
              <w:adjustRightInd w:val="0"/>
              <w:snapToGrid w:val="0"/>
              <w:spacing w:before="50" w:line="320" w:lineRule="exact"/>
              <w:ind w:firstLineChars="50" w:firstLine="116"/>
              <w:rPr>
                <w:ins w:id="477" w:author="cheng lian" w:date="2025-07-25T00:51:00Z" w16du:dateUtc="2025-07-24T16:51:00Z"/>
                <w:rFonts w:asciiTheme="majorEastAsia" w:eastAsiaTheme="majorEastAsia" w:hAnsiTheme="majorEastAsia" w:hint="eastAsia"/>
                <w:color w:val="000000" w:themeColor="text1"/>
                <w:sz w:val="24"/>
              </w:rPr>
            </w:pPr>
          </w:p>
          <w:p w14:paraId="3DF9C1D6" w14:textId="48724B9E" w:rsidR="00D002EE" w:rsidRPr="00D002EE" w:rsidRDefault="00D002EE" w:rsidP="00D002EE">
            <w:pPr>
              <w:adjustRightInd w:val="0"/>
              <w:snapToGrid w:val="0"/>
              <w:spacing w:before="50" w:line="320" w:lineRule="exact"/>
              <w:ind w:firstLineChars="50" w:firstLine="116"/>
              <w:rPr>
                <w:ins w:id="478" w:author="cheng lian" w:date="2025-07-25T00:51:00Z" w16du:dateUtc="2025-07-24T16:51:00Z"/>
                <w:rFonts w:asciiTheme="majorEastAsia" w:eastAsiaTheme="majorEastAsia" w:hAnsiTheme="majorEastAsia" w:hint="eastAsia"/>
                <w:color w:val="000000" w:themeColor="text1"/>
                <w:sz w:val="24"/>
              </w:rPr>
            </w:pPr>
            <w:ins w:id="479" w:author="cheng lian" w:date="2025-07-25T00:51:00Z" w16du:dateUtc="2025-07-24T16:51:00Z">
              <w:r w:rsidRPr="00D002EE">
                <w:rPr>
                  <w:rFonts w:asciiTheme="majorEastAsia" w:eastAsiaTheme="majorEastAsia" w:hAnsiTheme="majorEastAsia" w:hint="eastAsia"/>
                  <w:color w:val="000000" w:themeColor="text1"/>
                  <w:sz w:val="24"/>
                </w:rPr>
                <w:t>(1) 通过本项目，明确 AD情绪调节神经环路功能异常的病理机制，并利用</w:t>
              </w:r>
            </w:ins>
            <w:ins w:id="480" w:author="cheng lian" w:date="2025-07-25T01:17:00Z" w16du:dateUtc="2025-07-24T17:17:00Z">
              <w:r w:rsidR="002662CA">
                <w:rPr>
                  <w:rFonts w:asciiTheme="majorEastAsia" w:eastAsiaTheme="majorEastAsia" w:hAnsiTheme="majorEastAsia" w:hint="eastAsia"/>
                  <w:color w:val="000000" w:themeColor="text1"/>
                  <w:sz w:val="24"/>
                </w:rPr>
                <w:t>生物标志物</w:t>
              </w:r>
            </w:ins>
            <w:ins w:id="481" w:author="cheng lian" w:date="2025-07-25T00:51:00Z" w16du:dateUtc="2025-07-24T16:51:00Z">
              <w:r w:rsidRPr="00D002EE">
                <w:rPr>
                  <w:rFonts w:asciiTheme="majorEastAsia" w:eastAsiaTheme="majorEastAsia" w:hAnsiTheme="majorEastAsia" w:hint="eastAsia"/>
                  <w:color w:val="000000" w:themeColor="text1"/>
                  <w:sz w:val="24"/>
                </w:rPr>
                <w:t>和神经环路活动指标，明确双耳节拍治疗治疗起效的神经机制，构建音乐治疗反应的精准预测模型，为 AD干预以及疗效预测、精准治疗提供科学依据。</w:t>
              </w:r>
            </w:ins>
          </w:p>
          <w:p w14:paraId="318DF840" w14:textId="77777777" w:rsidR="00D002EE" w:rsidRPr="00D002EE" w:rsidRDefault="00D002EE" w:rsidP="00D002EE">
            <w:pPr>
              <w:adjustRightInd w:val="0"/>
              <w:snapToGrid w:val="0"/>
              <w:spacing w:before="50" w:line="320" w:lineRule="exact"/>
              <w:ind w:firstLineChars="50" w:firstLine="116"/>
              <w:rPr>
                <w:ins w:id="482" w:author="cheng lian" w:date="2025-07-25T00:51:00Z" w16du:dateUtc="2025-07-24T16:51:00Z"/>
                <w:rFonts w:asciiTheme="majorEastAsia" w:eastAsiaTheme="majorEastAsia" w:hAnsiTheme="majorEastAsia" w:hint="eastAsia"/>
                <w:color w:val="000000" w:themeColor="text1"/>
                <w:sz w:val="24"/>
              </w:rPr>
            </w:pPr>
            <w:ins w:id="483" w:author="cheng lian" w:date="2025-07-25T00:51:00Z" w16du:dateUtc="2025-07-24T16:51:00Z">
              <w:r w:rsidRPr="00D002EE">
                <w:rPr>
                  <w:rFonts w:asciiTheme="majorEastAsia" w:eastAsiaTheme="majorEastAsia" w:hAnsiTheme="majorEastAsia" w:hint="eastAsia"/>
                  <w:color w:val="000000" w:themeColor="text1"/>
                  <w:sz w:val="24"/>
                </w:rPr>
                <w:t>(2) 预计完成研究标注受本项目资助的论文 2～3 篇，其中 SCI 论文 1～2篇。</w:t>
              </w:r>
            </w:ins>
          </w:p>
          <w:p w14:paraId="186B68D4" w14:textId="1DF013B0" w:rsidR="00D002EE" w:rsidRDefault="00D002EE" w:rsidP="00D002EE">
            <w:pPr>
              <w:adjustRightInd w:val="0"/>
              <w:snapToGrid w:val="0"/>
              <w:spacing w:before="50" w:line="320" w:lineRule="exact"/>
              <w:ind w:firstLineChars="50" w:firstLine="116"/>
              <w:rPr>
                <w:ins w:id="484" w:author="cheng lian" w:date="2025-07-25T00:51:00Z" w16du:dateUtc="2025-07-24T16:51:00Z"/>
                <w:rFonts w:asciiTheme="majorEastAsia" w:eastAsiaTheme="majorEastAsia" w:hAnsiTheme="majorEastAsia" w:hint="eastAsia"/>
                <w:color w:val="000000" w:themeColor="text1"/>
                <w:sz w:val="24"/>
              </w:rPr>
            </w:pPr>
            <w:ins w:id="485" w:author="cheng lian" w:date="2025-07-25T00:51:00Z" w16du:dateUtc="2025-07-24T16:51:00Z">
              <w:r w:rsidRPr="00D002EE">
                <w:rPr>
                  <w:rFonts w:asciiTheme="majorEastAsia" w:eastAsiaTheme="majorEastAsia" w:hAnsiTheme="majorEastAsia" w:hint="eastAsia"/>
                  <w:color w:val="000000" w:themeColor="text1"/>
                  <w:sz w:val="24"/>
                </w:rPr>
                <w:t xml:space="preserve">(3) </w:t>
              </w:r>
            </w:ins>
            <w:ins w:id="486" w:author="cheng lian" w:date="2025-07-25T01:16:00Z" w16du:dateUtc="2025-07-24T17:16:00Z">
              <w:r w:rsidR="00422C38">
                <w:rPr>
                  <w:rFonts w:asciiTheme="majorEastAsia" w:eastAsiaTheme="majorEastAsia" w:hAnsiTheme="majorEastAsia" w:hint="eastAsia"/>
                  <w:color w:val="000000" w:themeColor="text1"/>
                  <w:sz w:val="24"/>
                </w:rPr>
                <w:t>制作</w:t>
              </w:r>
            </w:ins>
            <w:ins w:id="487" w:author="cheng lian" w:date="2025-07-25T00:51:00Z" w16du:dateUtc="2025-07-24T16:51:00Z">
              <w:r w:rsidRPr="00D002EE">
                <w:rPr>
                  <w:rFonts w:asciiTheme="majorEastAsia" w:eastAsiaTheme="majorEastAsia" w:hAnsiTheme="majorEastAsia" w:hint="eastAsia"/>
                  <w:color w:val="000000" w:themeColor="text1"/>
                  <w:sz w:val="24"/>
                </w:rPr>
                <w:t>双耳节拍音乐治疗</w:t>
              </w:r>
            </w:ins>
            <w:ins w:id="488" w:author="cheng lian" w:date="2025-07-25T01:16:00Z" w16du:dateUtc="2025-07-24T17:16:00Z">
              <w:r w:rsidR="00422C38">
                <w:rPr>
                  <w:rFonts w:asciiTheme="majorEastAsia" w:eastAsiaTheme="majorEastAsia" w:hAnsiTheme="majorEastAsia" w:hint="eastAsia"/>
                  <w:color w:val="000000" w:themeColor="text1"/>
                  <w:sz w:val="24"/>
                </w:rPr>
                <w:t>的相关</w:t>
              </w:r>
            </w:ins>
            <w:ins w:id="489" w:author="cheng lian" w:date="2025-07-25T01:17:00Z" w16du:dateUtc="2025-07-24T17:17:00Z">
              <w:r w:rsidR="00422C38">
                <w:rPr>
                  <w:rFonts w:asciiTheme="majorEastAsia" w:eastAsiaTheme="majorEastAsia" w:hAnsiTheme="majorEastAsia" w:hint="eastAsia"/>
                  <w:color w:val="000000" w:themeColor="text1"/>
                  <w:sz w:val="24"/>
                </w:rPr>
                <w:t>小程序</w:t>
              </w:r>
            </w:ins>
            <w:ins w:id="490" w:author="cheng lian" w:date="2025-07-25T01:18:00Z" w16du:dateUtc="2025-07-24T17:18:00Z">
              <w:r w:rsidR="002662CA">
                <w:rPr>
                  <w:rFonts w:asciiTheme="majorEastAsia" w:eastAsiaTheme="majorEastAsia" w:hAnsiTheme="majorEastAsia" w:hint="eastAsia"/>
                  <w:color w:val="000000" w:themeColor="text1"/>
                  <w:sz w:val="24"/>
                </w:rPr>
                <w:t>，</w:t>
              </w:r>
            </w:ins>
            <w:ins w:id="491" w:author="cheng lian" w:date="2025-07-25T01:18:00Z">
              <w:r w:rsidR="002662CA" w:rsidRPr="002662CA">
                <w:rPr>
                  <w:rFonts w:asciiTheme="majorEastAsia" w:eastAsiaTheme="majorEastAsia" w:hAnsiTheme="majorEastAsia"/>
                  <w:color w:val="000000" w:themeColor="text1"/>
                  <w:sz w:val="24"/>
                </w:rPr>
                <w:t>实现治疗方案的个性化推送与疗效实时追踪。</w:t>
              </w:r>
            </w:ins>
          </w:p>
          <w:p w14:paraId="2F60C6D7" w14:textId="7FBBFC1E" w:rsidR="00F3376F" w:rsidDel="007F0778" w:rsidRDefault="00000000">
            <w:pPr>
              <w:adjustRightInd w:val="0"/>
              <w:snapToGrid w:val="0"/>
              <w:spacing w:before="50" w:line="320" w:lineRule="exact"/>
              <w:rPr>
                <w:del w:id="492" w:author="cheng lian" w:date="2025-07-25T00:48:00Z" w16du:dateUtc="2025-07-24T16:48:00Z"/>
                <w:rFonts w:asciiTheme="majorEastAsia" w:eastAsiaTheme="majorEastAsia" w:hAnsiTheme="majorEastAsia" w:hint="eastAsia"/>
                <w:color w:val="000000" w:themeColor="text1"/>
                <w:sz w:val="24"/>
              </w:rPr>
            </w:pPr>
            <w:del w:id="493" w:author="cheng lian" w:date="2025-07-25T00:48:00Z" w16du:dateUtc="2025-07-24T16:48:00Z">
              <w:r w:rsidRPr="00911918" w:rsidDel="00911918">
                <w:rPr>
                  <w:rFonts w:asciiTheme="majorEastAsia" w:eastAsiaTheme="majorEastAsia" w:hAnsiTheme="majorEastAsia" w:hint="eastAsia"/>
                  <w:color w:val="000000" w:themeColor="text1"/>
                  <w:sz w:val="24"/>
                  <w:rPrChange w:id="494" w:author="cheng lian" w:date="2025-07-25T00:50:00Z" w16du:dateUtc="2025-07-24T16:50:00Z">
                    <w:rPr>
                      <w:rFonts w:hint="eastAsia"/>
                    </w:rPr>
                  </w:rPrChange>
                </w:rPr>
                <w:delText>明确</w:delText>
              </w:r>
              <w:r w:rsidRPr="00911918" w:rsidDel="00911918">
                <w:rPr>
                  <w:rFonts w:asciiTheme="majorEastAsia" w:eastAsiaTheme="majorEastAsia" w:hAnsiTheme="majorEastAsia" w:cs="宋体" w:hint="eastAsia"/>
                  <w:color w:val="000000" w:themeColor="text1"/>
                  <w:sz w:val="24"/>
                  <w:rPrChange w:id="495" w:author="cheng lian" w:date="2025-07-25T00:50:00Z" w16du:dateUtc="2025-07-24T16:50:00Z">
                    <w:rPr>
                      <w:rFonts w:hint="eastAsia"/>
                    </w:rPr>
                  </w:rPrChange>
                </w:rPr>
                <w:delText>双耳节拍音乐治疗</w:delText>
              </w:r>
              <w:r w:rsidRPr="00911918" w:rsidDel="00911918">
                <w:rPr>
                  <w:rFonts w:asciiTheme="majorEastAsia" w:eastAsiaTheme="majorEastAsia" w:hAnsiTheme="majorEastAsia" w:cs="___WRD_EMBED_SUB_58" w:hint="eastAsia"/>
                  <w:color w:val="000000" w:themeColor="text1"/>
                  <w:sz w:val="24"/>
                  <w:rPrChange w:id="496" w:author="cheng lian" w:date="2025-07-25T00:50:00Z" w16du:dateUtc="2025-07-24T16:50:00Z">
                    <w:rPr>
                      <w:rFonts w:cs="___WRD_EMBED_SUB_58" w:hint="eastAsia"/>
                    </w:rPr>
                  </w:rPrChange>
                </w:rPr>
                <w:delText>对</w:delText>
              </w:r>
              <w:r w:rsidRPr="00911918" w:rsidDel="00911918">
                <w:rPr>
                  <w:rFonts w:asciiTheme="majorEastAsia" w:eastAsiaTheme="majorEastAsia" w:hAnsiTheme="majorEastAsia" w:cs="宋体" w:hint="eastAsia"/>
                  <w:color w:val="000000" w:themeColor="text1"/>
                  <w:sz w:val="24"/>
                  <w:rPrChange w:id="497" w:author="cheng lian" w:date="2025-07-25T00:50:00Z" w16du:dateUtc="2025-07-24T16:50:00Z">
                    <w:rPr>
                      <w:rFonts w:hint="eastAsia"/>
                    </w:rPr>
                  </w:rPrChange>
                </w:rPr>
                <w:delText>焦虑障碍患</w:delText>
              </w:r>
              <w:r w:rsidRPr="00911918" w:rsidDel="00911918">
                <w:rPr>
                  <w:rFonts w:asciiTheme="majorEastAsia" w:eastAsiaTheme="majorEastAsia" w:hAnsiTheme="majorEastAsia" w:cs="___WRD_EMBED_SUB_58" w:hint="eastAsia"/>
                  <w:color w:val="000000" w:themeColor="text1"/>
                  <w:sz w:val="24"/>
                  <w:rPrChange w:id="498" w:author="cheng lian" w:date="2025-07-25T00:50:00Z" w16du:dateUtc="2025-07-24T16:50:00Z">
                    <w:rPr>
                      <w:rFonts w:cs="___WRD_EMBED_SUB_58" w:hint="eastAsia"/>
                    </w:rPr>
                  </w:rPrChange>
                </w:rPr>
                <w:delText>者情</w:delText>
              </w:r>
              <w:r w:rsidRPr="00911918" w:rsidDel="00911918">
                <w:rPr>
                  <w:rFonts w:asciiTheme="majorEastAsia" w:eastAsiaTheme="majorEastAsia" w:hAnsiTheme="majorEastAsia" w:cs="宋体" w:hint="eastAsia"/>
                  <w:color w:val="000000" w:themeColor="text1"/>
                  <w:sz w:val="24"/>
                  <w:rPrChange w:id="499" w:author="cheng lian" w:date="2025-07-25T00:50:00Z" w16du:dateUtc="2025-07-24T16:50:00Z">
                    <w:rPr>
                      <w:rFonts w:hint="eastAsia"/>
                    </w:rPr>
                  </w:rPrChange>
                </w:rPr>
                <w:delText>绪调节</w:delText>
              </w:r>
              <w:r w:rsidRPr="00911918" w:rsidDel="00911918">
                <w:rPr>
                  <w:rFonts w:asciiTheme="majorEastAsia" w:eastAsiaTheme="majorEastAsia" w:hAnsiTheme="majorEastAsia" w:cs="___WRD_EMBED_SUB_58" w:hint="eastAsia"/>
                  <w:color w:val="000000" w:themeColor="text1"/>
                  <w:sz w:val="24"/>
                  <w:rPrChange w:id="500" w:author="cheng lian" w:date="2025-07-25T00:50:00Z" w16du:dateUtc="2025-07-24T16:50:00Z">
                    <w:rPr>
                      <w:rFonts w:cs="___WRD_EMBED_SUB_58" w:hint="eastAsia"/>
                    </w:rPr>
                  </w:rPrChange>
                </w:rPr>
                <w:delText>相关</w:delText>
              </w:r>
              <w:r w:rsidRPr="00911918" w:rsidDel="00911918">
                <w:rPr>
                  <w:rFonts w:asciiTheme="majorEastAsia" w:eastAsiaTheme="majorEastAsia" w:hAnsiTheme="majorEastAsia" w:cs="宋体" w:hint="eastAsia"/>
                  <w:color w:val="000000" w:themeColor="text1"/>
                  <w:sz w:val="24"/>
                  <w:rPrChange w:id="501" w:author="cheng lian" w:date="2025-07-25T00:50:00Z" w16du:dateUtc="2025-07-24T16:50:00Z">
                    <w:rPr>
                      <w:rFonts w:hint="eastAsia"/>
                    </w:rPr>
                  </w:rPrChange>
                </w:rPr>
                <w:delText>脑功</w:delText>
              </w:r>
              <w:r w:rsidRPr="00911918" w:rsidDel="00911918">
                <w:rPr>
                  <w:rFonts w:asciiTheme="majorEastAsia" w:eastAsiaTheme="majorEastAsia" w:hAnsiTheme="majorEastAsia" w:cs="___WRD_EMBED_SUB_58" w:hint="eastAsia"/>
                  <w:color w:val="000000" w:themeColor="text1"/>
                  <w:sz w:val="24"/>
                  <w:rPrChange w:id="502" w:author="cheng lian" w:date="2025-07-25T00:50:00Z" w16du:dateUtc="2025-07-24T16:50:00Z">
                    <w:rPr>
                      <w:rFonts w:cs="___WRD_EMBED_SUB_58" w:hint="eastAsia"/>
                    </w:rPr>
                  </w:rPrChange>
                </w:rPr>
                <w:delText>能的影响</w:delText>
              </w:r>
              <w:r w:rsidRPr="00911918" w:rsidDel="00911918">
                <w:rPr>
                  <w:rFonts w:asciiTheme="majorEastAsia" w:eastAsiaTheme="majorEastAsia" w:hAnsiTheme="majorEastAsia" w:cs="宋体" w:hint="eastAsia"/>
                  <w:color w:val="000000" w:themeColor="text1"/>
                  <w:sz w:val="24"/>
                  <w:rPrChange w:id="503" w:author="cheng lian" w:date="2025-07-25T00:50:00Z" w16du:dateUtc="2025-07-24T16:50:00Z">
                    <w:rPr>
                      <w:rFonts w:hint="eastAsia"/>
                    </w:rPr>
                  </w:rPrChange>
                </w:rPr>
                <w:delText>机制</w:delText>
              </w:r>
              <w:r w:rsidRPr="00911918" w:rsidDel="00911918">
                <w:rPr>
                  <w:rFonts w:asciiTheme="majorEastAsia" w:eastAsiaTheme="majorEastAsia" w:hAnsiTheme="majorEastAsia"/>
                  <w:color w:val="000000" w:themeColor="text1"/>
                  <w:sz w:val="24"/>
                  <w:rPrChange w:id="504" w:author="cheng lian" w:date="2025-07-25T00:50:00Z" w16du:dateUtc="2025-07-24T16:50:00Z">
                    <w:rPr/>
                  </w:rPrChange>
                </w:rPr>
                <w:br/>
              </w:r>
              <w:r w:rsidRPr="00911918" w:rsidDel="00911918">
                <w:rPr>
                  <w:rFonts w:asciiTheme="majorEastAsia" w:eastAsiaTheme="majorEastAsia" w:hAnsiTheme="majorEastAsia" w:hint="eastAsia"/>
                  <w:color w:val="000000" w:themeColor="text1"/>
                  <w:sz w:val="24"/>
                  <w:rPrChange w:id="505" w:author="cheng lian" w:date="2025-07-25T00:50:00Z" w16du:dateUtc="2025-07-24T16:50:00Z">
                    <w:rPr>
                      <w:rFonts w:hint="eastAsia"/>
                    </w:rPr>
                  </w:rPrChange>
                </w:rPr>
                <w:delText>通过多</w:delText>
              </w:r>
              <w:r w:rsidRPr="00911918" w:rsidDel="00911918">
                <w:rPr>
                  <w:rFonts w:asciiTheme="majorEastAsia" w:eastAsiaTheme="majorEastAsia" w:hAnsiTheme="majorEastAsia" w:cs="宋体" w:hint="eastAsia"/>
                  <w:color w:val="000000" w:themeColor="text1"/>
                  <w:sz w:val="24"/>
                  <w:rPrChange w:id="506" w:author="cheng lian" w:date="2025-07-25T00:50:00Z" w16du:dateUtc="2025-07-24T16:50:00Z">
                    <w:rPr>
                      <w:rFonts w:hint="eastAsia"/>
                    </w:rPr>
                  </w:rPrChange>
                </w:rPr>
                <w:delText>模态脑</w:delText>
              </w:r>
              <w:r w:rsidRPr="00911918" w:rsidDel="00911918">
                <w:rPr>
                  <w:rFonts w:asciiTheme="majorEastAsia" w:eastAsiaTheme="majorEastAsia" w:hAnsiTheme="majorEastAsia" w:cs="___WRD_EMBED_SUB_58" w:hint="eastAsia"/>
                  <w:color w:val="000000" w:themeColor="text1"/>
                  <w:sz w:val="24"/>
                  <w:rPrChange w:id="507" w:author="cheng lian" w:date="2025-07-25T00:50:00Z" w16du:dateUtc="2025-07-24T16:50:00Z">
                    <w:rPr>
                      <w:rFonts w:cs="___WRD_EMBED_SUB_58" w:hint="eastAsia"/>
                    </w:rPr>
                  </w:rPrChange>
                </w:rPr>
                <w:delText>电及</w:delText>
              </w:r>
              <w:r w:rsidRPr="00911918" w:rsidDel="00911918">
                <w:rPr>
                  <w:rFonts w:asciiTheme="majorEastAsia" w:eastAsiaTheme="majorEastAsia" w:hAnsiTheme="majorEastAsia" w:cs="宋体" w:hint="eastAsia"/>
                  <w:color w:val="000000" w:themeColor="text1"/>
                  <w:sz w:val="24"/>
                  <w:rPrChange w:id="508" w:author="cheng lian" w:date="2025-07-25T00:50:00Z" w16du:dateUtc="2025-07-24T16:50:00Z">
                    <w:rPr>
                      <w:rFonts w:hint="eastAsia"/>
                    </w:rPr>
                  </w:rPrChange>
                </w:rPr>
                <w:delText>神</w:delText>
              </w:r>
              <w:r w:rsidRPr="00911918" w:rsidDel="00911918">
                <w:rPr>
                  <w:rFonts w:asciiTheme="majorEastAsia" w:eastAsiaTheme="majorEastAsia" w:hAnsiTheme="majorEastAsia" w:cs="___WRD_EMBED_SUB_58" w:hint="eastAsia"/>
                  <w:color w:val="000000" w:themeColor="text1"/>
                  <w:sz w:val="24"/>
                  <w:rPrChange w:id="509" w:author="cheng lian" w:date="2025-07-25T00:50:00Z" w16du:dateUtc="2025-07-24T16:50:00Z">
                    <w:rPr>
                      <w:rFonts w:cs="___WRD_EMBED_SUB_58" w:hint="eastAsia"/>
                    </w:rPr>
                  </w:rPrChange>
                </w:rPr>
                <w:delText>经生理</w:delText>
              </w:r>
              <w:r w:rsidRPr="00911918" w:rsidDel="00911918">
                <w:rPr>
                  <w:rFonts w:asciiTheme="majorEastAsia" w:eastAsiaTheme="majorEastAsia" w:hAnsiTheme="majorEastAsia" w:cs="宋体" w:hint="eastAsia"/>
                  <w:color w:val="000000" w:themeColor="text1"/>
                  <w:sz w:val="24"/>
                  <w:rPrChange w:id="510" w:author="cheng lian" w:date="2025-07-25T00:50:00Z" w16du:dateUtc="2025-07-24T16:50:00Z">
                    <w:rPr>
                      <w:rFonts w:hint="eastAsia"/>
                    </w:rPr>
                  </w:rPrChange>
                </w:rPr>
                <w:delText>指</w:delText>
              </w:r>
              <w:r w:rsidRPr="00911918" w:rsidDel="00911918">
                <w:rPr>
                  <w:rFonts w:asciiTheme="majorEastAsia" w:eastAsiaTheme="majorEastAsia" w:hAnsiTheme="majorEastAsia" w:cs="___WRD_EMBED_SUB_58" w:hint="eastAsia"/>
                  <w:color w:val="000000" w:themeColor="text1"/>
                  <w:sz w:val="24"/>
                  <w:rPrChange w:id="511" w:author="cheng lian" w:date="2025-07-25T00:50:00Z" w16du:dateUtc="2025-07-24T16:50:00Z">
                    <w:rPr>
                      <w:rFonts w:cs="___WRD_EMBED_SUB_58" w:hint="eastAsia"/>
                    </w:rPr>
                  </w:rPrChange>
                </w:rPr>
                <w:delText>标，</w:delText>
              </w:r>
              <w:r w:rsidRPr="00911918" w:rsidDel="00911918">
                <w:rPr>
                  <w:rFonts w:asciiTheme="majorEastAsia" w:eastAsiaTheme="majorEastAsia" w:hAnsiTheme="majorEastAsia" w:cs="宋体" w:hint="eastAsia"/>
                  <w:color w:val="000000" w:themeColor="text1"/>
                  <w:sz w:val="24"/>
                  <w:rPrChange w:id="512" w:author="cheng lian" w:date="2025-07-25T00:50:00Z" w16du:dateUtc="2025-07-24T16:50:00Z">
                    <w:rPr>
                      <w:rFonts w:hint="eastAsia"/>
                    </w:rPr>
                  </w:rPrChange>
                </w:rPr>
                <w:delText>揭</w:delText>
              </w:r>
              <w:r w:rsidRPr="00911918" w:rsidDel="00911918">
                <w:rPr>
                  <w:rFonts w:asciiTheme="majorEastAsia" w:eastAsiaTheme="majorEastAsia" w:hAnsiTheme="majorEastAsia" w:cs="___WRD_EMBED_SUB_58" w:hint="eastAsia"/>
                  <w:color w:val="000000" w:themeColor="text1"/>
                  <w:sz w:val="24"/>
                  <w:rPrChange w:id="513" w:author="cheng lian" w:date="2025-07-25T00:50:00Z" w16du:dateUtc="2025-07-24T16:50:00Z">
                    <w:rPr>
                      <w:rFonts w:cs="___WRD_EMBED_SUB_58" w:hint="eastAsia"/>
                    </w:rPr>
                  </w:rPrChange>
                </w:rPr>
                <w:delText>示</w:delText>
              </w:r>
              <w:r w:rsidRPr="00911918" w:rsidDel="00911918">
                <w:rPr>
                  <w:rFonts w:asciiTheme="majorEastAsia" w:eastAsiaTheme="majorEastAsia" w:hAnsiTheme="majorEastAsia" w:cs="宋体" w:hint="eastAsia"/>
                  <w:color w:val="000000" w:themeColor="text1"/>
                  <w:sz w:val="24"/>
                  <w:rPrChange w:id="514" w:author="cheng lian" w:date="2025-07-25T00:50:00Z" w16du:dateUtc="2025-07-24T16:50:00Z">
                    <w:rPr>
                      <w:rFonts w:hint="eastAsia"/>
                    </w:rPr>
                  </w:rPrChange>
                </w:rPr>
                <w:delText>双耳节拍刺激</w:delText>
              </w:r>
              <w:r w:rsidRPr="00911918" w:rsidDel="00911918">
                <w:rPr>
                  <w:rFonts w:asciiTheme="majorEastAsia" w:eastAsiaTheme="majorEastAsia" w:hAnsiTheme="majorEastAsia" w:cs="___WRD_EMBED_SUB_58" w:hint="eastAsia"/>
                  <w:color w:val="000000" w:themeColor="text1"/>
                  <w:sz w:val="24"/>
                  <w:rPrChange w:id="515" w:author="cheng lian" w:date="2025-07-25T00:50:00Z" w16du:dateUtc="2025-07-24T16:50:00Z">
                    <w:rPr>
                      <w:rFonts w:cs="___WRD_EMBED_SUB_58" w:hint="eastAsia"/>
                    </w:rPr>
                  </w:rPrChange>
                </w:rPr>
                <w:delText>在</w:delText>
              </w:r>
              <w:r w:rsidRPr="00911918" w:rsidDel="00911918">
                <w:rPr>
                  <w:rFonts w:asciiTheme="majorEastAsia" w:eastAsiaTheme="majorEastAsia" w:hAnsiTheme="majorEastAsia" w:cs="宋体" w:hint="eastAsia"/>
                  <w:color w:val="000000" w:themeColor="text1"/>
                  <w:sz w:val="24"/>
                  <w:rPrChange w:id="516" w:author="cheng lian" w:date="2025-07-25T00:50:00Z" w16du:dateUtc="2025-07-24T16:50:00Z">
                    <w:rPr>
                      <w:rFonts w:hint="eastAsia"/>
                    </w:rPr>
                  </w:rPrChange>
                </w:rPr>
                <w:delText>调节焦虑患</w:delText>
              </w:r>
              <w:r w:rsidRPr="00911918" w:rsidDel="00911918">
                <w:rPr>
                  <w:rFonts w:asciiTheme="majorEastAsia" w:eastAsiaTheme="majorEastAsia" w:hAnsiTheme="majorEastAsia" w:cs="___WRD_EMBED_SUB_58" w:hint="eastAsia"/>
                  <w:color w:val="000000" w:themeColor="text1"/>
                  <w:sz w:val="24"/>
                  <w:rPrChange w:id="517" w:author="cheng lian" w:date="2025-07-25T00:50:00Z" w16du:dateUtc="2025-07-24T16:50:00Z">
                    <w:rPr>
                      <w:rFonts w:cs="___WRD_EMBED_SUB_58" w:hint="eastAsia"/>
                    </w:rPr>
                  </w:rPrChange>
                </w:rPr>
                <w:delText>者大</w:delText>
              </w:r>
              <w:r w:rsidRPr="00911918" w:rsidDel="00911918">
                <w:rPr>
                  <w:rFonts w:asciiTheme="majorEastAsia" w:eastAsiaTheme="majorEastAsia" w:hAnsiTheme="majorEastAsia" w:cs="宋体" w:hint="eastAsia"/>
                  <w:color w:val="000000" w:themeColor="text1"/>
                  <w:sz w:val="24"/>
                  <w:rPrChange w:id="518" w:author="cheng lian" w:date="2025-07-25T00:50:00Z" w16du:dateUtc="2025-07-24T16:50:00Z">
                    <w:rPr>
                      <w:rFonts w:hint="eastAsia"/>
                    </w:rPr>
                  </w:rPrChange>
                </w:rPr>
                <w:delText>脑</w:delText>
              </w:r>
              <w:r w:rsidRPr="00911918" w:rsidDel="00911918">
                <w:rPr>
                  <w:rFonts w:asciiTheme="majorEastAsia" w:eastAsiaTheme="majorEastAsia" w:hAnsiTheme="majorEastAsia" w:cs="___WRD_EMBED_SUB_58" w:hint="eastAsia"/>
                  <w:color w:val="000000" w:themeColor="text1"/>
                  <w:sz w:val="24"/>
                  <w:rPrChange w:id="519" w:author="cheng lian" w:date="2025-07-25T00:50:00Z" w16du:dateUtc="2025-07-24T16:50:00Z">
                    <w:rPr>
                      <w:rFonts w:cs="___WRD_EMBED_SUB_58" w:hint="eastAsia"/>
                    </w:rPr>
                  </w:rPrChange>
                </w:rPr>
                <w:delText>情</w:delText>
              </w:r>
              <w:r w:rsidRPr="00911918" w:rsidDel="00911918">
                <w:rPr>
                  <w:rFonts w:asciiTheme="majorEastAsia" w:eastAsiaTheme="majorEastAsia" w:hAnsiTheme="majorEastAsia" w:cs="宋体" w:hint="eastAsia"/>
                  <w:color w:val="000000" w:themeColor="text1"/>
                  <w:sz w:val="24"/>
                  <w:rPrChange w:id="520" w:author="cheng lian" w:date="2025-07-25T00:50:00Z" w16du:dateUtc="2025-07-24T16:50:00Z">
                    <w:rPr>
                      <w:rFonts w:hint="eastAsia"/>
                    </w:rPr>
                  </w:rPrChange>
                </w:rPr>
                <w:delText>绪调控网络</w:delText>
              </w:r>
              <w:r w:rsidRPr="00911918" w:rsidDel="00911918">
                <w:rPr>
                  <w:rFonts w:asciiTheme="majorEastAsia" w:eastAsiaTheme="majorEastAsia" w:hAnsiTheme="majorEastAsia" w:cs="___WRD_EMBED_SUB_58" w:hint="eastAsia"/>
                  <w:color w:val="000000" w:themeColor="text1"/>
                  <w:sz w:val="24"/>
                  <w:rPrChange w:id="521" w:author="cheng lian" w:date="2025-07-25T00:50:00Z" w16du:dateUtc="2025-07-24T16:50:00Z">
                    <w:rPr>
                      <w:rFonts w:cs="___WRD_EMBED_SUB_58" w:hint="eastAsia"/>
                    </w:rPr>
                  </w:rPrChange>
                </w:rPr>
                <w:delText>中的作用特</w:delText>
              </w:r>
              <w:r w:rsidRPr="00911918" w:rsidDel="00911918">
                <w:rPr>
                  <w:rFonts w:asciiTheme="majorEastAsia" w:eastAsiaTheme="majorEastAsia" w:hAnsiTheme="majorEastAsia" w:cs="宋体" w:hint="eastAsia"/>
                  <w:color w:val="000000" w:themeColor="text1"/>
                  <w:sz w:val="24"/>
                  <w:rPrChange w:id="522" w:author="cheng lian" w:date="2025-07-25T00:50:00Z" w16du:dateUtc="2025-07-24T16:50:00Z">
                    <w:rPr>
                      <w:rFonts w:hint="eastAsia"/>
                    </w:rPr>
                  </w:rPrChange>
                </w:rPr>
                <w:delText>征</w:delText>
              </w:r>
              <w:r w:rsidRPr="00911918" w:rsidDel="00911918">
                <w:rPr>
                  <w:rFonts w:asciiTheme="majorEastAsia" w:eastAsiaTheme="majorEastAsia" w:hAnsiTheme="majorEastAsia" w:cs="___WRD_EMBED_SUB_58" w:hint="eastAsia"/>
                  <w:color w:val="000000" w:themeColor="text1"/>
                  <w:sz w:val="24"/>
                  <w:rPrChange w:id="523" w:author="cheng lian" w:date="2025-07-25T00:50:00Z" w16du:dateUtc="2025-07-24T16:50:00Z">
                    <w:rPr>
                      <w:rFonts w:cs="___WRD_EMBED_SUB_58" w:hint="eastAsia"/>
                    </w:rPr>
                  </w:rPrChange>
                </w:rPr>
                <w:delText>，</w:delText>
              </w:r>
            </w:del>
            <w:del w:id="524" w:author="cheng lian" w:date="2025-07-25T00:44:00Z" w16du:dateUtc="2025-07-24T16:44:00Z">
              <w:r w:rsidRPr="00911918" w:rsidDel="00911918">
                <w:rPr>
                  <w:rFonts w:asciiTheme="majorEastAsia" w:eastAsiaTheme="majorEastAsia" w:hAnsiTheme="majorEastAsia" w:cs="___WRD_EMBED_SUB_58" w:hint="eastAsia"/>
                  <w:color w:val="000000" w:themeColor="text1"/>
                  <w:sz w:val="24"/>
                  <w:rPrChange w:id="525" w:author="cheng lian" w:date="2025-07-25T00:50:00Z" w16du:dateUtc="2025-07-24T16:50:00Z">
                    <w:rPr>
                      <w:rFonts w:cs="___WRD_EMBED_SUB_58" w:hint="eastAsia"/>
                    </w:rPr>
                  </w:rPrChange>
                </w:rPr>
                <w:delText>填</w:delText>
              </w:r>
              <w:r w:rsidRPr="00911918" w:rsidDel="00911918">
                <w:rPr>
                  <w:rFonts w:asciiTheme="majorEastAsia" w:eastAsiaTheme="majorEastAsia" w:hAnsiTheme="majorEastAsia" w:cs="宋体" w:hint="eastAsia"/>
                  <w:color w:val="000000" w:themeColor="text1"/>
                  <w:sz w:val="24"/>
                  <w:rPrChange w:id="526" w:author="cheng lian" w:date="2025-07-25T00:50:00Z" w16du:dateUtc="2025-07-24T16:50:00Z">
                    <w:rPr>
                      <w:rFonts w:hint="eastAsia"/>
                    </w:rPr>
                  </w:rPrChange>
                </w:rPr>
                <w:delText>补该领域机制</w:delText>
              </w:r>
              <w:r w:rsidRPr="00911918" w:rsidDel="00911918">
                <w:rPr>
                  <w:rFonts w:asciiTheme="majorEastAsia" w:eastAsiaTheme="majorEastAsia" w:hAnsiTheme="majorEastAsia" w:cs="___WRD_EMBED_SUB_58" w:hint="eastAsia"/>
                  <w:color w:val="000000" w:themeColor="text1"/>
                  <w:sz w:val="24"/>
                  <w:rPrChange w:id="527" w:author="cheng lian" w:date="2025-07-25T00:50:00Z" w16du:dateUtc="2025-07-24T16:50:00Z">
                    <w:rPr>
                      <w:rFonts w:cs="___WRD_EMBED_SUB_58" w:hint="eastAsia"/>
                    </w:rPr>
                  </w:rPrChange>
                </w:rPr>
                <w:delText>研究的</w:delText>
              </w:r>
              <w:r w:rsidRPr="00911918" w:rsidDel="00911918">
                <w:rPr>
                  <w:rFonts w:asciiTheme="majorEastAsia" w:eastAsiaTheme="majorEastAsia" w:hAnsiTheme="majorEastAsia" w:cs="宋体" w:hint="eastAsia"/>
                  <w:color w:val="000000" w:themeColor="text1"/>
                  <w:sz w:val="24"/>
                  <w:rPrChange w:id="528" w:author="cheng lian" w:date="2025-07-25T00:50:00Z" w16du:dateUtc="2025-07-24T16:50:00Z">
                    <w:rPr>
                      <w:rFonts w:hint="eastAsia"/>
                    </w:rPr>
                  </w:rPrChange>
                </w:rPr>
                <w:delText>空白</w:delText>
              </w:r>
            </w:del>
            <w:del w:id="529" w:author="cheng lian" w:date="2025-07-25T00:45:00Z" w16du:dateUtc="2025-07-24T16:45:00Z">
              <w:r w:rsidRPr="00911918" w:rsidDel="00911918">
                <w:rPr>
                  <w:rFonts w:asciiTheme="majorEastAsia" w:eastAsiaTheme="majorEastAsia" w:hAnsiTheme="majorEastAsia" w:cs="___WRD_EMBED_SUB_58" w:hint="eastAsia"/>
                  <w:color w:val="000000" w:themeColor="text1"/>
                  <w:sz w:val="24"/>
                  <w:rPrChange w:id="530" w:author="cheng lian" w:date="2025-07-25T00:50:00Z" w16du:dateUtc="2025-07-24T16:50:00Z">
                    <w:rPr>
                      <w:rFonts w:cs="___WRD_EMBED_SUB_58" w:hint="eastAsia"/>
                    </w:rPr>
                  </w:rPrChange>
                </w:rPr>
                <w:delText>。</w:delText>
              </w:r>
            </w:del>
          </w:p>
          <w:p w14:paraId="3558AF97" w14:textId="77777777" w:rsidR="007F0778" w:rsidRDefault="007F0778" w:rsidP="007F0778">
            <w:pPr>
              <w:tabs>
                <w:tab w:val="left" w:pos="720"/>
              </w:tabs>
              <w:adjustRightInd w:val="0"/>
              <w:snapToGrid w:val="0"/>
              <w:spacing w:before="50" w:line="320" w:lineRule="exact"/>
              <w:rPr>
                <w:ins w:id="531" w:author="cheng lian" w:date="2025-07-27T17:32:00Z" w16du:dateUtc="2025-07-27T09:32:00Z"/>
                <w:rFonts w:asciiTheme="majorEastAsia" w:eastAsiaTheme="majorEastAsia" w:hAnsiTheme="majorEastAsia" w:hint="eastAsia"/>
                <w:color w:val="000000" w:themeColor="text1"/>
                <w:sz w:val="24"/>
              </w:rPr>
            </w:pPr>
          </w:p>
          <w:p w14:paraId="5D9DF284" w14:textId="77777777" w:rsidR="007F0778" w:rsidRDefault="007F0778" w:rsidP="007F0778">
            <w:pPr>
              <w:tabs>
                <w:tab w:val="left" w:pos="720"/>
              </w:tabs>
              <w:adjustRightInd w:val="0"/>
              <w:snapToGrid w:val="0"/>
              <w:spacing w:before="50" w:line="320" w:lineRule="exact"/>
              <w:rPr>
                <w:ins w:id="532" w:author="cheng lian" w:date="2025-07-27T17:32:00Z" w16du:dateUtc="2025-07-27T09:32:00Z"/>
                <w:rFonts w:asciiTheme="majorEastAsia" w:eastAsiaTheme="majorEastAsia" w:hAnsiTheme="majorEastAsia" w:hint="eastAsia"/>
                <w:color w:val="000000" w:themeColor="text1"/>
                <w:sz w:val="24"/>
              </w:rPr>
            </w:pPr>
          </w:p>
          <w:p w14:paraId="5E8FD7A8" w14:textId="77777777" w:rsidR="007F0778" w:rsidRDefault="007F0778" w:rsidP="007F0778">
            <w:pPr>
              <w:tabs>
                <w:tab w:val="left" w:pos="720"/>
              </w:tabs>
              <w:adjustRightInd w:val="0"/>
              <w:snapToGrid w:val="0"/>
              <w:spacing w:before="50" w:line="320" w:lineRule="exact"/>
              <w:rPr>
                <w:ins w:id="533" w:author="cheng lian" w:date="2025-07-27T17:32:00Z" w16du:dateUtc="2025-07-27T09:32:00Z"/>
                <w:rFonts w:asciiTheme="majorEastAsia" w:eastAsiaTheme="majorEastAsia" w:hAnsiTheme="majorEastAsia" w:hint="eastAsia"/>
                <w:color w:val="000000" w:themeColor="text1"/>
                <w:sz w:val="24"/>
              </w:rPr>
            </w:pPr>
          </w:p>
          <w:p w14:paraId="058200B4" w14:textId="77777777" w:rsidR="007F0778" w:rsidRDefault="007F0778" w:rsidP="007F0778">
            <w:pPr>
              <w:tabs>
                <w:tab w:val="left" w:pos="720"/>
              </w:tabs>
              <w:adjustRightInd w:val="0"/>
              <w:snapToGrid w:val="0"/>
              <w:spacing w:before="50" w:line="320" w:lineRule="exact"/>
              <w:rPr>
                <w:ins w:id="534" w:author="cheng lian" w:date="2025-07-27T17:32:00Z" w16du:dateUtc="2025-07-27T09:32:00Z"/>
                <w:rFonts w:asciiTheme="majorEastAsia" w:eastAsiaTheme="majorEastAsia" w:hAnsiTheme="majorEastAsia" w:hint="eastAsia"/>
                <w:color w:val="000000" w:themeColor="text1"/>
                <w:sz w:val="24"/>
              </w:rPr>
            </w:pPr>
          </w:p>
          <w:p w14:paraId="023884EE" w14:textId="77777777" w:rsidR="007F0778" w:rsidRDefault="007F0778" w:rsidP="007F0778">
            <w:pPr>
              <w:tabs>
                <w:tab w:val="left" w:pos="720"/>
              </w:tabs>
              <w:adjustRightInd w:val="0"/>
              <w:snapToGrid w:val="0"/>
              <w:spacing w:before="50" w:line="320" w:lineRule="exact"/>
              <w:rPr>
                <w:ins w:id="535" w:author="cheng lian" w:date="2025-07-27T17:32:00Z" w16du:dateUtc="2025-07-27T09:32:00Z"/>
                <w:rFonts w:asciiTheme="majorEastAsia" w:eastAsiaTheme="majorEastAsia" w:hAnsiTheme="majorEastAsia" w:hint="eastAsia"/>
                <w:color w:val="000000" w:themeColor="text1"/>
                <w:sz w:val="24"/>
              </w:rPr>
            </w:pPr>
          </w:p>
          <w:p w14:paraId="6EF009A2" w14:textId="77777777" w:rsidR="007F0778" w:rsidRDefault="007F0778" w:rsidP="007F0778">
            <w:pPr>
              <w:tabs>
                <w:tab w:val="left" w:pos="720"/>
              </w:tabs>
              <w:adjustRightInd w:val="0"/>
              <w:snapToGrid w:val="0"/>
              <w:spacing w:before="50" w:line="320" w:lineRule="exact"/>
              <w:rPr>
                <w:ins w:id="536" w:author="cheng lian" w:date="2025-07-27T17:32:00Z" w16du:dateUtc="2025-07-27T09:32:00Z"/>
                <w:rFonts w:asciiTheme="majorEastAsia" w:eastAsiaTheme="majorEastAsia" w:hAnsiTheme="majorEastAsia" w:hint="eastAsia"/>
                <w:color w:val="000000" w:themeColor="text1"/>
                <w:sz w:val="24"/>
              </w:rPr>
            </w:pPr>
          </w:p>
          <w:p w14:paraId="6D2E2CC0" w14:textId="77777777" w:rsidR="007F0778" w:rsidRDefault="007F0778" w:rsidP="007F0778">
            <w:pPr>
              <w:tabs>
                <w:tab w:val="left" w:pos="720"/>
              </w:tabs>
              <w:adjustRightInd w:val="0"/>
              <w:snapToGrid w:val="0"/>
              <w:spacing w:before="50" w:line="320" w:lineRule="exact"/>
              <w:rPr>
                <w:ins w:id="537" w:author="cheng lian" w:date="2025-07-27T17:32:00Z" w16du:dateUtc="2025-07-27T09:32:00Z"/>
                <w:rFonts w:asciiTheme="majorEastAsia" w:eastAsiaTheme="majorEastAsia" w:hAnsiTheme="majorEastAsia" w:hint="eastAsia"/>
                <w:color w:val="000000" w:themeColor="text1"/>
                <w:sz w:val="24"/>
              </w:rPr>
            </w:pPr>
          </w:p>
          <w:p w14:paraId="7193A252" w14:textId="77777777" w:rsidR="007F0778" w:rsidRDefault="007F0778" w:rsidP="007F0778">
            <w:pPr>
              <w:tabs>
                <w:tab w:val="left" w:pos="720"/>
              </w:tabs>
              <w:adjustRightInd w:val="0"/>
              <w:snapToGrid w:val="0"/>
              <w:spacing w:before="50" w:line="320" w:lineRule="exact"/>
              <w:rPr>
                <w:ins w:id="538" w:author="cheng lian" w:date="2025-07-27T17:32:00Z" w16du:dateUtc="2025-07-27T09:32:00Z"/>
                <w:rFonts w:asciiTheme="majorEastAsia" w:eastAsiaTheme="majorEastAsia" w:hAnsiTheme="majorEastAsia" w:hint="eastAsia"/>
                <w:color w:val="000000" w:themeColor="text1"/>
                <w:sz w:val="24"/>
              </w:rPr>
            </w:pPr>
          </w:p>
          <w:p w14:paraId="15531002" w14:textId="77777777" w:rsidR="007F0778" w:rsidRDefault="007F0778" w:rsidP="007F0778">
            <w:pPr>
              <w:tabs>
                <w:tab w:val="left" w:pos="720"/>
              </w:tabs>
              <w:adjustRightInd w:val="0"/>
              <w:snapToGrid w:val="0"/>
              <w:spacing w:before="50" w:line="320" w:lineRule="exact"/>
              <w:rPr>
                <w:ins w:id="539" w:author="cheng lian" w:date="2025-07-27T17:32:00Z" w16du:dateUtc="2025-07-27T09:32:00Z"/>
                <w:rFonts w:asciiTheme="majorEastAsia" w:eastAsiaTheme="majorEastAsia" w:hAnsiTheme="majorEastAsia" w:hint="eastAsia"/>
                <w:color w:val="000000" w:themeColor="text1"/>
                <w:sz w:val="24"/>
              </w:rPr>
            </w:pPr>
          </w:p>
          <w:p w14:paraId="2FE8CFFD" w14:textId="77777777" w:rsidR="007F0778" w:rsidRDefault="007F0778" w:rsidP="007F0778">
            <w:pPr>
              <w:tabs>
                <w:tab w:val="left" w:pos="720"/>
              </w:tabs>
              <w:adjustRightInd w:val="0"/>
              <w:snapToGrid w:val="0"/>
              <w:spacing w:before="50" w:line="320" w:lineRule="exact"/>
              <w:rPr>
                <w:ins w:id="540" w:author="cheng lian" w:date="2025-07-27T17:32:00Z" w16du:dateUtc="2025-07-27T09:32:00Z"/>
                <w:rFonts w:asciiTheme="majorEastAsia" w:eastAsiaTheme="majorEastAsia" w:hAnsiTheme="majorEastAsia" w:hint="eastAsia"/>
                <w:color w:val="000000" w:themeColor="text1"/>
                <w:sz w:val="24"/>
              </w:rPr>
            </w:pPr>
          </w:p>
          <w:p w14:paraId="63D79DD0" w14:textId="77777777" w:rsidR="007F0778" w:rsidRDefault="007F0778" w:rsidP="007F0778">
            <w:pPr>
              <w:tabs>
                <w:tab w:val="left" w:pos="720"/>
              </w:tabs>
              <w:adjustRightInd w:val="0"/>
              <w:snapToGrid w:val="0"/>
              <w:spacing w:before="50" w:line="320" w:lineRule="exact"/>
              <w:rPr>
                <w:ins w:id="541" w:author="cheng lian" w:date="2025-07-27T17:32:00Z" w16du:dateUtc="2025-07-27T09:32:00Z"/>
                <w:rFonts w:asciiTheme="majorEastAsia" w:eastAsiaTheme="majorEastAsia" w:hAnsiTheme="majorEastAsia" w:hint="eastAsia"/>
                <w:color w:val="000000" w:themeColor="text1"/>
                <w:sz w:val="24"/>
              </w:rPr>
            </w:pPr>
          </w:p>
          <w:p w14:paraId="3548F490" w14:textId="77777777" w:rsidR="007F0778" w:rsidRDefault="007F0778" w:rsidP="007F0778">
            <w:pPr>
              <w:tabs>
                <w:tab w:val="left" w:pos="720"/>
              </w:tabs>
              <w:adjustRightInd w:val="0"/>
              <w:snapToGrid w:val="0"/>
              <w:spacing w:before="50" w:line="320" w:lineRule="exact"/>
              <w:rPr>
                <w:ins w:id="542" w:author="cheng lian" w:date="2025-07-27T17:32:00Z" w16du:dateUtc="2025-07-27T09:32:00Z"/>
                <w:rFonts w:asciiTheme="majorEastAsia" w:eastAsiaTheme="majorEastAsia" w:hAnsiTheme="majorEastAsia" w:hint="eastAsia"/>
                <w:color w:val="000000" w:themeColor="text1"/>
                <w:sz w:val="24"/>
              </w:rPr>
            </w:pPr>
          </w:p>
          <w:p w14:paraId="4A261163" w14:textId="77777777" w:rsidR="007F0778" w:rsidRDefault="007F0778" w:rsidP="007F0778">
            <w:pPr>
              <w:tabs>
                <w:tab w:val="left" w:pos="720"/>
              </w:tabs>
              <w:adjustRightInd w:val="0"/>
              <w:snapToGrid w:val="0"/>
              <w:spacing w:before="50" w:line="320" w:lineRule="exact"/>
              <w:rPr>
                <w:ins w:id="543" w:author="cheng lian" w:date="2025-07-27T17:32:00Z" w16du:dateUtc="2025-07-27T09:32:00Z"/>
                <w:rFonts w:asciiTheme="majorEastAsia" w:eastAsiaTheme="majorEastAsia" w:hAnsiTheme="majorEastAsia" w:hint="eastAsia"/>
                <w:color w:val="000000" w:themeColor="text1"/>
                <w:sz w:val="24"/>
              </w:rPr>
            </w:pPr>
          </w:p>
          <w:p w14:paraId="2D094392" w14:textId="77777777" w:rsidR="007F0778" w:rsidRDefault="007F0778" w:rsidP="007F0778">
            <w:pPr>
              <w:tabs>
                <w:tab w:val="left" w:pos="720"/>
              </w:tabs>
              <w:adjustRightInd w:val="0"/>
              <w:snapToGrid w:val="0"/>
              <w:spacing w:before="50" w:line="320" w:lineRule="exact"/>
              <w:rPr>
                <w:ins w:id="544" w:author="cheng lian" w:date="2025-07-27T17:32:00Z" w16du:dateUtc="2025-07-27T09:32:00Z"/>
                <w:rFonts w:asciiTheme="majorEastAsia" w:eastAsiaTheme="majorEastAsia" w:hAnsiTheme="majorEastAsia" w:hint="eastAsia"/>
                <w:color w:val="000000" w:themeColor="text1"/>
                <w:sz w:val="24"/>
              </w:rPr>
            </w:pPr>
          </w:p>
          <w:p w14:paraId="56C4D50E" w14:textId="77777777" w:rsidR="007F0778" w:rsidRDefault="007F0778" w:rsidP="007F0778">
            <w:pPr>
              <w:tabs>
                <w:tab w:val="left" w:pos="720"/>
              </w:tabs>
              <w:adjustRightInd w:val="0"/>
              <w:snapToGrid w:val="0"/>
              <w:spacing w:before="50" w:line="320" w:lineRule="exact"/>
              <w:rPr>
                <w:ins w:id="545" w:author="cheng lian" w:date="2025-07-27T17:32:00Z" w16du:dateUtc="2025-07-27T09:32:00Z"/>
                <w:rFonts w:asciiTheme="majorEastAsia" w:eastAsiaTheme="majorEastAsia" w:hAnsiTheme="majorEastAsia" w:hint="eastAsia"/>
                <w:color w:val="000000" w:themeColor="text1"/>
                <w:sz w:val="24"/>
              </w:rPr>
            </w:pPr>
          </w:p>
          <w:p w14:paraId="6B223BA7" w14:textId="77777777" w:rsidR="007F0778" w:rsidRDefault="007F0778" w:rsidP="007F0778">
            <w:pPr>
              <w:tabs>
                <w:tab w:val="left" w:pos="720"/>
              </w:tabs>
              <w:adjustRightInd w:val="0"/>
              <w:snapToGrid w:val="0"/>
              <w:spacing w:before="50" w:line="320" w:lineRule="exact"/>
              <w:rPr>
                <w:ins w:id="546" w:author="cheng lian" w:date="2025-07-27T17:32:00Z" w16du:dateUtc="2025-07-27T09:32:00Z"/>
                <w:rFonts w:asciiTheme="majorEastAsia" w:eastAsiaTheme="majorEastAsia" w:hAnsiTheme="majorEastAsia" w:hint="eastAsia"/>
                <w:color w:val="000000" w:themeColor="text1"/>
                <w:sz w:val="24"/>
              </w:rPr>
            </w:pPr>
          </w:p>
          <w:p w14:paraId="6F2DEC6C" w14:textId="77777777" w:rsidR="007F0778" w:rsidRDefault="007F0778" w:rsidP="007F0778">
            <w:pPr>
              <w:tabs>
                <w:tab w:val="left" w:pos="720"/>
              </w:tabs>
              <w:adjustRightInd w:val="0"/>
              <w:snapToGrid w:val="0"/>
              <w:spacing w:before="50" w:line="320" w:lineRule="exact"/>
              <w:rPr>
                <w:ins w:id="547" w:author="cheng lian" w:date="2025-07-27T17:32:00Z" w16du:dateUtc="2025-07-27T09:32:00Z"/>
                <w:rFonts w:asciiTheme="majorEastAsia" w:eastAsiaTheme="majorEastAsia" w:hAnsiTheme="majorEastAsia" w:hint="eastAsia"/>
                <w:color w:val="000000" w:themeColor="text1"/>
                <w:sz w:val="24"/>
              </w:rPr>
            </w:pPr>
          </w:p>
          <w:p w14:paraId="56370195" w14:textId="77777777" w:rsidR="007F0778" w:rsidRDefault="007F0778" w:rsidP="007F0778">
            <w:pPr>
              <w:tabs>
                <w:tab w:val="left" w:pos="720"/>
              </w:tabs>
              <w:adjustRightInd w:val="0"/>
              <w:snapToGrid w:val="0"/>
              <w:spacing w:before="50" w:line="320" w:lineRule="exact"/>
              <w:rPr>
                <w:ins w:id="548" w:author="cheng lian" w:date="2025-07-27T17:32:00Z" w16du:dateUtc="2025-07-27T09:32:00Z"/>
                <w:rFonts w:asciiTheme="majorEastAsia" w:eastAsiaTheme="majorEastAsia" w:hAnsiTheme="majorEastAsia" w:hint="eastAsia"/>
                <w:color w:val="000000" w:themeColor="text1"/>
                <w:sz w:val="24"/>
              </w:rPr>
            </w:pPr>
          </w:p>
          <w:p w14:paraId="051F13AC" w14:textId="77777777" w:rsidR="007F0778" w:rsidRDefault="007F0778" w:rsidP="007F0778">
            <w:pPr>
              <w:tabs>
                <w:tab w:val="left" w:pos="720"/>
              </w:tabs>
              <w:adjustRightInd w:val="0"/>
              <w:snapToGrid w:val="0"/>
              <w:spacing w:before="50" w:line="320" w:lineRule="exact"/>
              <w:rPr>
                <w:ins w:id="549" w:author="cheng lian" w:date="2025-07-27T17:32:00Z" w16du:dateUtc="2025-07-27T09:32:00Z"/>
                <w:rFonts w:asciiTheme="majorEastAsia" w:eastAsiaTheme="majorEastAsia" w:hAnsiTheme="majorEastAsia" w:hint="eastAsia"/>
                <w:color w:val="000000" w:themeColor="text1"/>
                <w:sz w:val="24"/>
              </w:rPr>
            </w:pPr>
          </w:p>
          <w:p w14:paraId="461BA668" w14:textId="77777777" w:rsidR="007F0778" w:rsidRDefault="007F0778" w:rsidP="007F0778">
            <w:pPr>
              <w:tabs>
                <w:tab w:val="left" w:pos="720"/>
              </w:tabs>
              <w:adjustRightInd w:val="0"/>
              <w:snapToGrid w:val="0"/>
              <w:spacing w:before="50" w:line="320" w:lineRule="exact"/>
              <w:rPr>
                <w:ins w:id="550" w:author="cheng lian" w:date="2025-07-27T17:32:00Z" w16du:dateUtc="2025-07-27T09:32:00Z"/>
                <w:rFonts w:asciiTheme="majorEastAsia" w:eastAsiaTheme="majorEastAsia" w:hAnsiTheme="majorEastAsia" w:hint="eastAsia"/>
                <w:color w:val="000000" w:themeColor="text1"/>
                <w:sz w:val="24"/>
              </w:rPr>
            </w:pPr>
          </w:p>
          <w:p w14:paraId="6511CAC5" w14:textId="77777777" w:rsidR="007F0778" w:rsidRDefault="007F0778" w:rsidP="007F0778">
            <w:pPr>
              <w:tabs>
                <w:tab w:val="left" w:pos="720"/>
              </w:tabs>
              <w:adjustRightInd w:val="0"/>
              <w:snapToGrid w:val="0"/>
              <w:spacing w:before="50" w:line="320" w:lineRule="exact"/>
              <w:rPr>
                <w:ins w:id="551" w:author="cheng lian" w:date="2025-07-27T17:32:00Z" w16du:dateUtc="2025-07-27T09:32:00Z"/>
                <w:rFonts w:asciiTheme="majorEastAsia" w:eastAsiaTheme="majorEastAsia" w:hAnsiTheme="majorEastAsia" w:hint="eastAsia"/>
                <w:color w:val="000000" w:themeColor="text1"/>
                <w:sz w:val="24"/>
              </w:rPr>
            </w:pPr>
          </w:p>
          <w:p w14:paraId="61EFC0C7" w14:textId="77777777" w:rsidR="007F0778" w:rsidRDefault="007F0778" w:rsidP="007F0778">
            <w:pPr>
              <w:tabs>
                <w:tab w:val="left" w:pos="720"/>
              </w:tabs>
              <w:adjustRightInd w:val="0"/>
              <w:snapToGrid w:val="0"/>
              <w:spacing w:before="50" w:line="320" w:lineRule="exact"/>
              <w:rPr>
                <w:ins w:id="552" w:author="cheng lian" w:date="2025-07-27T17:32:00Z" w16du:dateUtc="2025-07-27T09:32:00Z"/>
                <w:rFonts w:asciiTheme="majorEastAsia" w:eastAsiaTheme="majorEastAsia" w:hAnsiTheme="majorEastAsia" w:hint="eastAsia"/>
                <w:color w:val="000000" w:themeColor="text1"/>
                <w:sz w:val="24"/>
              </w:rPr>
            </w:pPr>
          </w:p>
          <w:p w14:paraId="7BC6DA68" w14:textId="77777777" w:rsidR="007F0778" w:rsidRDefault="007F0778" w:rsidP="007F0778">
            <w:pPr>
              <w:tabs>
                <w:tab w:val="left" w:pos="720"/>
              </w:tabs>
              <w:adjustRightInd w:val="0"/>
              <w:snapToGrid w:val="0"/>
              <w:spacing w:before="50" w:line="320" w:lineRule="exact"/>
              <w:rPr>
                <w:ins w:id="553" w:author="cheng lian" w:date="2025-07-27T17:32:00Z" w16du:dateUtc="2025-07-27T09:32:00Z"/>
                <w:rFonts w:asciiTheme="majorEastAsia" w:eastAsiaTheme="majorEastAsia" w:hAnsiTheme="majorEastAsia" w:hint="eastAsia"/>
                <w:color w:val="000000" w:themeColor="text1"/>
                <w:sz w:val="24"/>
              </w:rPr>
            </w:pPr>
          </w:p>
          <w:p w14:paraId="1194F36C" w14:textId="77777777" w:rsidR="007F0778" w:rsidRDefault="007F0778" w:rsidP="007F0778">
            <w:pPr>
              <w:tabs>
                <w:tab w:val="left" w:pos="720"/>
              </w:tabs>
              <w:adjustRightInd w:val="0"/>
              <w:snapToGrid w:val="0"/>
              <w:spacing w:before="50" w:line="320" w:lineRule="exact"/>
              <w:rPr>
                <w:ins w:id="554" w:author="cheng lian" w:date="2025-07-27T17:32:00Z" w16du:dateUtc="2025-07-27T09:32:00Z"/>
                <w:rFonts w:asciiTheme="majorEastAsia" w:eastAsiaTheme="majorEastAsia" w:hAnsiTheme="majorEastAsia" w:hint="eastAsia"/>
                <w:color w:val="000000" w:themeColor="text1"/>
                <w:sz w:val="24"/>
              </w:rPr>
            </w:pPr>
          </w:p>
          <w:p w14:paraId="566E4936" w14:textId="77777777" w:rsidR="007F0778" w:rsidRDefault="007F0778" w:rsidP="007F0778">
            <w:pPr>
              <w:tabs>
                <w:tab w:val="left" w:pos="720"/>
              </w:tabs>
              <w:adjustRightInd w:val="0"/>
              <w:snapToGrid w:val="0"/>
              <w:spacing w:before="50" w:line="320" w:lineRule="exact"/>
              <w:rPr>
                <w:ins w:id="555" w:author="cheng lian" w:date="2025-07-27T17:32:00Z" w16du:dateUtc="2025-07-27T09:32:00Z"/>
                <w:rFonts w:asciiTheme="majorEastAsia" w:eastAsiaTheme="majorEastAsia" w:hAnsiTheme="majorEastAsia" w:hint="eastAsia"/>
                <w:color w:val="000000" w:themeColor="text1"/>
                <w:sz w:val="24"/>
              </w:rPr>
            </w:pPr>
          </w:p>
          <w:p w14:paraId="6663832B" w14:textId="77777777" w:rsidR="007F0778" w:rsidRDefault="007F0778" w:rsidP="007F0778">
            <w:pPr>
              <w:tabs>
                <w:tab w:val="left" w:pos="720"/>
              </w:tabs>
              <w:adjustRightInd w:val="0"/>
              <w:snapToGrid w:val="0"/>
              <w:spacing w:before="50" w:line="320" w:lineRule="exact"/>
              <w:rPr>
                <w:ins w:id="556" w:author="cheng lian" w:date="2025-07-27T17:32:00Z" w16du:dateUtc="2025-07-27T09:32:00Z"/>
                <w:rFonts w:asciiTheme="majorEastAsia" w:eastAsiaTheme="majorEastAsia" w:hAnsiTheme="majorEastAsia" w:hint="eastAsia"/>
                <w:color w:val="000000" w:themeColor="text1"/>
                <w:sz w:val="24"/>
              </w:rPr>
            </w:pPr>
          </w:p>
          <w:p w14:paraId="2EB8F156" w14:textId="100689B4" w:rsidR="00F3376F" w:rsidDel="00911918" w:rsidRDefault="00000000">
            <w:pPr>
              <w:pStyle w:val="af1"/>
              <w:ind w:firstLineChars="0" w:firstLine="0"/>
              <w:rPr>
                <w:del w:id="557" w:author="cheng lian" w:date="2025-07-25T00:45:00Z" w16du:dateUtc="2025-07-24T16:45:00Z"/>
              </w:rPr>
              <w:pPrChange w:id="558" w:author="cheng lian" w:date="2025-07-25T00:49:00Z" w16du:dateUtc="2025-07-24T16:49:00Z">
                <w:pPr>
                  <w:pStyle w:val="af1"/>
                  <w:numPr>
                    <w:ilvl w:val="2"/>
                    <w:numId w:val="6"/>
                  </w:numPr>
                  <w:adjustRightInd w:val="0"/>
                  <w:snapToGrid w:val="0"/>
                  <w:spacing w:before="50" w:line="320" w:lineRule="exact"/>
                  <w:ind w:left="904" w:firstLineChars="0" w:hanging="440"/>
                </w:pPr>
              </w:pPrChange>
            </w:pPr>
            <w:del w:id="559" w:author="cheng lian" w:date="2025-07-25T00:45:00Z" w16du:dateUtc="2025-07-24T16:45:00Z">
              <w:r w:rsidDel="00911918">
                <w:rPr>
                  <w:rFonts w:ascii="微软雅黑" w:eastAsia="微软雅黑" w:hAnsi="微软雅黑" w:cs="微软雅黑" w:hint="eastAsia"/>
                </w:rPr>
                <w:delText>系统评估双耳节拍音乐治疗的临床疗效及其动态变化</w:delText>
              </w:r>
              <w:r w:rsidDel="00911918">
                <w:br/>
              </w:r>
              <w:r w:rsidDel="00911918">
                <w:rPr>
                  <w:rFonts w:ascii="微软雅黑" w:eastAsia="微软雅黑" w:hAnsi="微软雅黑" w:cs="微软雅黑" w:hint="eastAsia"/>
                </w:rPr>
                <w:delText>结合纵向设计，定量分析干预前后焦虑症状及情绪调节能力的改善，验证该非药物干预方法的有效性与安全性，为临床应用提供循证依据。</w:delText>
              </w:r>
            </w:del>
          </w:p>
          <w:p w14:paraId="080F31CF" w14:textId="18B948A5" w:rsidR="00F3376F" w:rsidDel="00911918" w:rsidRDefault="00000000">
            <w:pPr>
              <w:pStyle w:val="af1"/>
              <w:ind w:firstLineChars="0" w:firstLine="0"/>
              <w:rPr>
                <w:del w:id="560" w:author="cheng lian" w:date="2025-07-25T00:46:00Z" w16du:dateUtc="2025-07-24T16:46:00Z"/>
              </w:rPr>
              <w:pPrChange w:id="561" w:author="cheng lian" w:date="2025-07-25T00:49:00Z" w16du:dateUtc="2025-07-24T16:49:00Z">
                <w:pPr>
                  <w:pStyle w:val="af1"/>
                  <w:numPr>
                    <w:ilvl w:val="2"/>
                    <w:numId w:val="6"/>
                  </w:numPr>
                  <w:adjustRightInd w:val="0"/>
                  <w:snapToGrid w:val="0"/>
                  <w:spacing w:before="50" w:line="320" w:lineRule="exact"/>
                  <w:ind w:left="904" w:firstLineChars="0" w:hanging="440"/>
                </w:pPr>
              </w:pPrChange>
            </w:pPr>
            <w:del w:id="562" w:author="cheng lian" w:date="2025-07-25T00:45:00Z" w16du:dateUtc="2025-07-24T16:45:00Z">
              <w:r w:rsidDel="00911918">
                <w:rPr>
                  <w:rFonts w:ascii="微软雅黑" w:eastAsia="微软雅黑" w:hAnsi="微软雅黑" w:cs="微软雅黑" w:hint="eastAsia"/>
                </w:rPr>
                <w:delText>建立基于脑功能和生理指标的疗效预测模型</w:delText>
              </w:r>
              <w:r w:rsidDel="00911918">
                <w:br/>
              </w:r>
            </w:del>
            <w:del w:id="563" w:author="cheng lian" w:date="2025-07-25T00:46:00Z" w16du:dateUtc="2025-07-24T16:46:00Z">
              <w:r w:rsidDel="00911918">
                <w:rPr>
                  <w:rFonts w:ascii="微软雅黑" w:eastAsia="微软雅黑" w:hAnsi="微软雅黑" w:cs="微软雅黑" w:hint="eastAsia"/>
                </w:rPr>
                <w:delText>通过机器学习等先进分析手段，挖掘影响治疗响应的关键生物标志物，实现焦虑障碍患者个体化治疗方案的精准筛选与预测。</w:delText>
              </w:r>
            </w:del>
          </w:p>
          <w:p w14:paraId="10723EB7" w14:textId="742FFCA1" w:rsidR="00911918" w:rsidRPr="00911918" w:rsidDel="00911918" w:rsidRDefault="00000000">
            <w:pPr>
              <w:pStyle w:val="af1"/>
              <w:ind w:firstLineChars="0" w:firstLine="0"/>
              <w:rPr>
                <w:del w:id="564" w:author="cheng lian" w:date="2025-07-25T00:49:00Z" w16du:dateUtc="2025-07-24T16:49:00Z"/>
                <w:rFonts w:cs="___WRD_EMBED_SUB_58"/>
              </w:rPr>
              <w:pPrChange w:id="565" w:author="cheng lian" w:date="2025-07-25T00:49:00Z" w16du:dateUtc="2025-07-24T16:49:00Z">
                <w:pPr>
                  <w:pStyle w:val="af1"/>
                  <w:numPr>
                    <w:ilvl w:val="2"/>
                    <w:numId w:val="6"/>
                  </w:numPr>
                  <w:adjustRightInd w:val="0"/>
                  <w:snapToGrid w:val="0"/>
                  <w:spacing w:before="50" w:line="320" w:lineRule="exact"/>
                  <w:ind w:left="904" w:firstLineChars="0" w:hanging="440"/>
                </w:pPr>
              </w:pPrChange>
            </w:pPr>
            <w:del w:id="566" w:author="cheng lian" w:date="2025-07-25T00:48:00Z" w16du:dateUtc="2025-07-24T16:48:00Z">
              <w:r w:rsidDel="00911918">
                <w:rPr>
                  <w:rFonts w:ascii="微软雅黑" w:eastAsia="微软雅黑" w:hAnsi="微软雅黑" w:cs="微软雅黑" w:hint="eastAsia"/>
                </w:rPr>
                <w:delText>推动双耳节拍音乐治疗在焦虑障碍管理中的转化应用</w:delText>
              </w:r>
            </w:del>
            <w:del w:id="567" w:author="cheng lian" w:date="2025-07-25T00:46:00Z" w16du:dateUtc="2025-07-24T16:46:00Z">
              <w:r w:rsidDel="00911918">
                <w:br/>
              </w:r>
              <w:r w:rsidDel="00911918">
                <w:rPr>
                  <w:rFonts w:ascii="微软雅黑" w:eastAsia="微软雅黑" w:hAnsi="微软雅黑" w:cs="微软雅黑" w:hint="eastAsia"/>
                </w:rPr>
                <w:delText>为未来制定低副作用、便捷易行的辅助治疗策略奠定科学基础，提升焦虑障碍患者的生活质量和社会功能。</w:delText>
              </w:r>
            </w:del>
          </w:p>
          <w:p w14:paraId="539BC9BB" w14:textId="5995BD30" w:rsidR="00911918" w:rsidRDefault="00911918">
            <w:pPr>
              <w:adjustRightInd w:val="0"/>
              <w:snapToGrid w:val="0"/>
              <w:spacing w:before="50" w:line="320" w:lineRule="exact"/>
              <w:pPrChange w:id="568" w:author="cheng lian" w:date="2025-07-25T00:50:00Z" w16du:dateUtc="2025-07-24T16:50:00Z">
                <w:pPr>
                  <w:adjustRightInd w:val="0"/>
                  <w:snapToGrid w:val="0"/>
                  <w:spacing w:before="50" w:line="320" w:lineRule="exact"/>
                  <w:ind w:firstLineChars="200" w:firstLine="624"/>
                </w:pPr>
              </w:pPrChange>
            </w:pPr>
          </w:p>
        </w:tc>
      </w:tr>
    </w:tbl>
    <w:p w14:paraId="2F39EB56" w14:textId="77777777" w:rsidR="00F3376F" w:rsidRDefault="00000000">
      <w:pPr>
        <w:rPr>
          <w:rFonts w:eastAsia="黑体"/>
          <w:color w:val="000000" w:themeColor="text1"/>
          <w:szCs w:val="34"/>
        </w:rPr>
      </w:pPr>
      <w:r>
        <w:rPr>
          <w:rFonts w:eastAsia="黑体" w:hint="eastAsia"/>
          <w:color w:val="000000" w:themeColor="text1"/>
          <w:szCs w:val="34"/>
        </w:rPr>
        <w:lastRenderedPageBreak/>
        <w:br w:type="page"/>
      </w:r>
      <w:r>
        <w:rPr>
          <w:rFonts w:eastAsia="黑体" w:hint="eastAsia"/>
          <w:color w:val="000000" w:themeColor="text1"/>
          <w:szCs w:val="34"/>
        </w:rPr>
        <w:lastRenderedPageBreak/>
        <w:t>四、研究基础</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2" w:space="0" w:color="auto"/>
        </w:tblBorders>
        <w:tblCellMar>
          <w:left w:w="28" w:type="dxa"/>
          <w:right w:w="28" w:type="dxa"/>
        </w:tblCellMar>
        <w:tblLook w:val="04A0" w:firstRow="1" w:lastRow="0" w:firstColumn="1" w:lastColumn="0" w:noHBand="0" w:noVBand="1"/>
      </w:tblPr>
      <w:tblGrid>
        <w:gridCol w:w="8820"/>
        <w:gridCol w:w="25"/>
      </w:tblGrid>
      <w:tr w:rsidR="00F3376F" w14:paraId="36130EEC" w14:textId="77777777">
        <w:trPr>
          <w:trHeight w:val="6160"/>
          <w:jc w:val="center"/>
        </w:trPr>
        <w:tc>
          <w:tcPr>
            <w:tcW w:w="5000" w:type="pct"/>
            <w:gridSpan w:val="2"/>
          </w:tcPr>
          <w:p w14:paraId="6285548F" w14:textId="77777777" w:rsidR="00F3376F" w:rsidRDefault="00000000">
            <w:pPr>
              <w:adjustRightInd w:val="0"/>
              <w:snapToGrid w:val="0"/>
              <w:spacing w:before="120" w:line="320" w:lineRule="exact"/>
              <w:ind w:firstLineChars="200"/>
              <w:rPr>
                <w:rFonts w:ascii="方正仿宋_GBK" w:eastAsia="方正仿宋_GBK"/>
                <w:color w:val="000000" w:themeColor="text1"/>
                <w:sz w:val="24"/>
              </w:rPr>
            </w:pPr>
            <w:r>
              <w:rPr>
                <w:rFonts w:ascii="方正仿宋_GBK" w:eastAsia="方正仿宋_GBK" w:hint="eastAsia"/>
                <w:color w:val="000000" w:themeColor="text1"/>
                <w:sz w:val="24"/>
              </w:rPr>
              <w:t>1．与本项目有关的研究工作积累和已取得的研究工作成绩</w:t>
            </w:r>
          </w:p>
          <w:p w14:paraId="15DECAC6" w14:textId="77777777" w:rsidR="00F3376F" w:rsidRDefault="00000000">
            <w:pPr>
              <w:adjustRightInd w:val="0"/>
              <w:snapToGrid w:val="0"/>
              <w:spacing w:before="120" w:line="320" w:lineRule="exact"/>
              <w:ind w:leftChars="161" w:left="502" w:right="57" w:firstLineChars="200" w:firstLine="464"/>
              <w:rPr>
                <w:rFonts w:asciiTheme="majorEastAsia" w:eastAsiaTheme="majorEastAsia" w:hAnsiTheme="majorEastAsia" w:hint="eastAsia"/>
                <w:color w:val="000000" w:themeColor="text1"/>
                <w:sz w:val="24"/>
              </w:rPr>
            </w:pPr>
            <w:r>
              <w:rPr>
                <w:rFonts w:asciiTheme="majorEastAsia" w:eastAsiaTheme="majorEastAsia" w:hAnsiTheme="majorEastAsia" w:cs="宋体" w:hint="eastAsia"/>
                <w:color w:val="000000" w:themeColor="text1"/>
                <w:sz w:val="24"/>
              </w:rPr>
              <w:t>尽</w:t>
            </w:r>
            <w:r>
              <w:rPr>
                <w:rFonts w:asciiTheme="majorEastAsia" w:eastAsiaTheme="majorEastAsia" w:hAnsiTheme="majorEastAsia" w:cs="___WRD_EMBED_SUB_58" w:hint="eastAsia"/>
                <w:color w:val="000000" w:themeColor="text1"/>
                <w:sz w:val="24"/>
              </w:rPr>
              <w:t>管本项目为一项创新性</w:t>
            </w:r>
            <w:r>
              <w:rPr>
                <w:rFonts w:asciiTheme="majorEastAsia" w:eastAsiaTheme="majorEastAsia" w:hAnsiTheme="majorEastAsia" w:cs="宋体" w:hint="eastAsia"/>
                <w:color w:val="000000" w:themeColor="text1"/>
                <w:sz w:val="24"/>
              </w:rPr>
              <w:t>探索</w:t>
            </w:r>
            <w:r>
              <w:rPr>
                <w:rFonts w:asciiTheme="majorEastAsia" w:eastAsiaTheme="majorEastAsia" w:hAnsiTheme="majorEastAsia" w:cs="___WRD_EMBED_SUB_58" w:hint="eastAsia"/>
                <w:color w:val="000000" w:themeColor="text1"/>
                <w:sz w:val="24"/>
              </w:rPr>
              <w:t>研究，尚</w:t>
            </w:r>
            <w:r>
              <w:rPr>
                <w:rFonts w:asciiTheme="majorEastAsia" w:eastAsiaTheme="majorEastAsia" w:hAnsiTheme="majorEastAsia" w:cs="宋体" w:hint="eastAsia"/>
                <w:color w:val="000000" w:themeColor="text1"/>
                <w:sz w:val="24"/>
              </w:rPr>
              <w:t>未形</w:t>
            </w:r>
            <w:r>
              <w:rPr>
                <w:rFonts w:asciiTheme="majorEastAsia" w:eastAsiaTheme="majorEastAsia" w:hAnsiTheme="majorEastAsia" w:cs="___WRD_EMBED_SUB_58" w:hint="eastAsia"/>
                <w:color w:val="000000" w:themeColor="text1"/>
                <w:sz w:val="24"/>
              </w:rPr>
              <w:t>成完</w:t>
            </w:r>
            <w:r>
              <w:rPr>
                <w:rFonts w:asciiTheme="majorEastAsia" w:eastAsiaTheme="majorEastAsia" w:hAnsiTheme="majorEastAsia" w:cs="宋体" w:hint="eastAsia"/>
                <w:color w:val="000000" w:themeColor="text1"/>
                <w:sz w:val="24"/>
              </w:rPr>
              <w:t>整</w:t>
            </w:r>
            <w:r>
              <w:rPr>
                <w:rFonts w:asciiTheme="majorEastAsia" w:eastAsiaTheme="majorEastAsia" w:hAnsiTheme="majorEastAsia" w:cs="___WRD_EMBED_SUB_58" w:hint="eastAsia"/>
                <w:color w:val="000000" w:themeColor="text1"/>
                <w:sz w:val="24"/>
              </w:rPr>
              <w:t>的前期发表成果，</w:t>
            </w:r>
            <w:r>
              <w:rPr>
                <w:rFonts w:asciiTheme="majorEastAsia" w:eastAsiaTheme="majorEastAsia" w:hAnsiTheme="majorEastAsia" w:cs="宋体" w:hint="eastAsia"/>
                <w:color w:val="000000" w:themeColor="text1"/>
                <w:sz w:val="24"/>
              </w:rPr>
              <w:t>但</w:t>
            </w:r>
            <w:r>
              <w:rPr>
                <w:rFonts w:asciiTheme="majorEastAsia" w:eastAsiaTheme="majorEastAsia" w:hAnsiTheme="majorEastAsia" w:cs="___WRD_EMBED_SUB_58" w:hint="eastAsia"/>
                <w:color w:val="000000" w:themeColor="text1"/>
                <w:sz w:val="24"/>
              </w:rPr>
              <w:t>研究</w:t>
            </w:r>
            <w:r>
              <w:rPr>
                <w:rFonts w:asciiTheme="majorEastAsia" w:eastAsiaTheme="majorEastAsia" w:hAnsiTheme="majorEastAsia" w:cs="宋体" w:hint="eastAsia"/>
                <w:color w:val="000000" w:themeColor="text1"/>
                <w:sz w:val="24"/>
              </w:rPr>
              <w:t>团队</w:t>
            </w:r>
            <w:r>
              <w:rPr>
                <w:rFonts w:asciiTheme="majorEastAsia" w:eastAsiaTheme="majorEastAsia" w:hAnsiTheme="majorEastAsia" w:cs="___WRD_EMBED_SUB_58" w:hint="eastAsia"/>
                <w:color w:val="000000" w:themeColor="text1"/>
                <w:sz w:val="24"/>
              </w:rPr>
              <w:t>已围绕项目核</w:t>
            </w:r>
            <w:r>
              <w:rPr>
                <w:rFonts w:asciiTheme="majorEastAsia" w:eastAsiaTheme="majorEastAsia" w:hAnsiTheme="majorEastAsia" w:cs="宋体" w:hint="eastAsia"/>
                <w:color w:val="000000" w:themeColor="text1"/>
                <w:sz w:val="24"/>
              </w:rPr>
              <w:t>心</w:t>
            </w:r>
            <w:r>
              <w:rPr>
                <w:rFonts w:asciiTheme="majorEastAsia" w:eastAsiaTheme="majorEastAsia" w:hAnsiTheme="majorEastAsia" w:cs="___WRD_EMBED_SUB_58" w:hint="eastAsia"/>
                <w:color w:val="000000" w:themeColor="text1"/>
                <w:sz w:val="24"/>
              </w:rPr>
              <w:t>方</w:t>
            </w:r>
            <w:r>
              <w:rPr>
                <w:rFonts w:asciiTheme="majorEastAsia" w:eastAsiaTheme="majorEastAsia" w:hAnsiTheme="majorEastAsia" w:cs="宋体" w:hint="eastAsia"/>
                <w:color w:val="000000" w:themeColor="text1"/>
                <w:sz w:val="24"/>
              </w:rPr>
              <w:t>向</w:t>
            </w:r>
            <w:r>
              <w:rPr>
                <w:rFonts w:asciiTheme="majorEastAsia" w:eastAsiaTheme="majorEastAsia" w:hAnsiTheme="majorEastAsia" w:cs="___WRD_EMBED_SUB_58" w:hint="eastAsia"/>
                <w:color w:val="000000" w:themeColor="text1"/>
                <w:sz w:val="24"/>
              </w:rPr>
              <w:t>开展了</w:t>
            </w:r>
            <w:r>
              <w:rPr>
                <w:rFonts w:asciiTheme="majorEastAsia" w:eastAsiaTheme="majorEastAsia" w:hAnsiTheme="majorEastAsia" w:cs="宋体" w:hint="eastAsia"/>
                <w:color w:val="000000" w:themeColor="text1"/>
                <w:sz w:val="24"/>
              </w:rPr>
              <w:t>充</w:t>
            </w:r>
            <w:r>
              <w:rPr>
                <w:rFonts w:asciiTheme="majorEastAsia" w:eastAsiaTheme="majorEastAsia" w:hAnsiTheme="majorEastAsia" w:cs="___WRD_EMBED_SUB_58" w:hint="eastAsia"/>
                <w:color w:val="000000" w:themeColor="text1"/>
                <w:sz w:val="24"/>
              </w:rPr>
              <w:t>分的文献</w:t>
            </w:r>
            <w:r>
              <w:rPr>
                <w:rFonts w:asciiTheme="majorEastAsia" w:eastAsiaTheme="majorEastAsia" w:hAnsiTheme="majorEastAsia" w:cs="宋体" w:hint="eastAsia"/>
                <w:color w:val="000000" w:themeColor="text1"/>
                <w:sz w:val="24"/>
              </w:rPr>
              <w:t>调</w:t>
            </w:r>
            <w:r>
              <w:rPr>
                <w:rFonts w:asciiTheme="majorEastAsia" w:eastAsiaTheme="majorEastAsia" w:hAnsiTheme="majorEastAsia" w:cs="___WRD_EMBED_SUB_58" w:hint="eastAsia"/>
                <w:color w:val="000000" w:themeColor="text1"/>
                <w:sz w:val="24"/>
              </w:rPr>
              <w:t>研、</w:t>
            </w:r>
            <w:r>
              <w:rPr>
                <w:rFonts w:asciiTheme="majorEastAsia" w:eastAsiaTheme="majorEastAsia" w:hAnsiTheme="majorEastAsia" w:cs="宋体" w:hint="eastAsia"/>
                <w:color w:val="000000" w:themeColor="text1"/>
                <w:sz w:val="24"/>
              </w:rPr>
              <w:t>干</w:t>
            </w:r>
            <w:r>
              <w:rPr>
                <w:rFonts w:asciiTheme="majorEastAsia" w:eastAsiaTheme="majorEastAsia" w:hAnsiTheme="majorEastAsia" w:cs="___WRD_EMBED_SUB_58" w:hint="eastAsia"/>
                <w:color w:val="000000" w:themeColor="text1"/>
                <w:sz w:val="24"/>
              </w:rPr>
              <w:t>预方案设计与技术</w:t>
            </w:r>
            <w:r>
              <w:rPr>
                <w:rFonts w:asciiTheme="majorEastAsia" w:eastAsiaTheme="majorEastAsia" w:hAnsiTheme="majorEastAsia" w:cs="宋体" w:hint="eastAsia"/>
                <w:color w:val="000000" w:themeColor="text1"/>
                <w:sz w:val="24"/>
              </w:rPr>
              <w:t>储</w:t>
            </w:r>
            <w:r>
              <w:rPr>
                <w:rFonts w:asciiTheme="majorEastAsia" w:eastAsiaTheme="majorEastAsia" w:hAnsiTheme="majorEastAsia" w:cs="___WRD_EMBED_SUB_58" w:hint="eastAsia"/>
                <w:color w:val="000000" w:themeColor="text1"/>
                <w:sz w:val="24"/>
              </w:rPr>
              <w:t>备工作，为本项目的</w:t>
            </w:r>
            <w:r>
              <w:rPr>
                <w:rFonts w:asciiTheme="majorEastAsia" w:eastAsiaTheme="majorEastAsia" w:hAnsiTheme="majorEastAsia" w:cs="宋体" w:hint="eastAsia"/>
                <w:color w:val="000000" w:themeColor="text1"/>
                <w:sz w:val="24"/>
              </w:rPr>
              <w:t>顺</w:t>
            </w:r>
            <w:r>
              <w:rPr>
                <w:rFonts w:asciiTheme="majorEastAsia" w:eastAsiaTheme="majorEastAsia" w:hAnsiTheme="majorEastAsia" w:cs="___WRD_EMBED_SUB_58" w:hint="eastAsia"/>
                <w:color w:val="000000" w:themeColor="text1"/>
                <w:sz w:val="24"/>
              </w:rPr>
              <w:t>利开展</w:t>
            </w:r>
            <w:r>
              <w:rPr>
                <w:rFonts w:asciiTheme="majorEastAsia" w:eastAsiaTheme="majorEastAsia" w:hAnsiTheme="majorEastAsia" w:cs="宋体" w:hint="eastAsia"/>
                <w:color w:val="000000" w:themeColor="text1"/>
                <w:sz w:val="24"/>
              </w:rPr>
              <w:t>奠</w:t>
            </w:r>
            <w:r>
              <w:rPr>
                <w:rFonts w:asciiTheme="majorEastAsia" w:eastAsiaTheme="majorEastAsia" w:hAnsiTheme="majorEastAsia" w:cs="___WRD_EMBED_SUB_58" w:hint="eastAsia"/>
                <w:color w:val="000000" w:themeColor="text1"/>
                <w:sz w:val="24"/>
              </w:rPr>
              <w:t>定了</w:t>
            </w:r>
            <w:r>
              <w:rPr>
                <w:rFonts w:asciiTheme="majorEastAsia" w:eastAsiaTheme="majorEastAsia" w:hAnsiTheme="majorEastAsia" w:cs="宋体" w:hint="eastAsia"/>
                <w:color w:val="000000" w:themeColor="text1"/>
                <w:sz w:val="24"/>
              </w:rPr>
              <w:t>坚</w:t>
            </w:r>
            <w:r>
              <w:rPr>
                <w:rFonts w:asciiTheme="majorEastAsia" w:eastAsiaTheme="majorEastAsia" w:hAnsiTheme="majorEastAsia" w:cs="___WRD_EMBED_SUB_58" w:hint="eastAsia"/>
                <w:color w:val="000000" w:themeColor="text1"/>
                <w:sz w:val="24"/>
              </w:rPr>
              <w:t>实基础：</w:t>
            </w:r>
          </w:p>
          <w:p w14:paraId="1F15B977" w14:textId="77777777" w:rsidR="00F3376F" w:rsidRDefault="00000000">
            <w:pPr>
              <w:numPr>
                <w:ilvl w:val="0"/>
                <w:numId w:val="7"/>
              </w:numPr>
              <w:adjustRightInd w:val="0"/>
              <w:snapToGrid w:val="0"/>
              <w:spacing w:before="120" w:line="320" w:lineRule="exact"/>
              <w:ind w:right="57"/>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文献</w:t>
            </w:r>
            <w:r>
              <w:rPr>
                <w:rFonts w:asciiTheme="majorEastAsia" w:eastAsiaTheme="majorEastAsia" w:hAnsiTheme="majorEastAsia" w:cs="宋体" w:hint="eastAsia"/>
                <w:color w:val="000000" w:themeColor="text1"/>
                <w:sz w:val="24"/>
              </w:rPr>
              <w:t>综</w:t>
            </w:r>
            <w:r>
              <w:rPr>
                <w:rFonts w:asciiTheme="majorEastAsia" w:eastAsiaTheme="majorEastAsia" w:hAnsiTheme="majorEastAsia" w:cs="___WRD_EMBED_SUB_58" w:hint="eastAsia"/>
                <w:color w:val="000000" w:themeColor="text1"/>
                <w:sz w:val="24"/>
              </w:rPr>
              <w:t>述与理论准备：</w:t>
            </w:r>
            <w:r>
              <w:rPr>
                <w:rFonts w:asciiTheme="majorEastAsia" w:eastAsiaTheme="majorEastAsia" w:hAnsiTheme="majorEastAsia"/>
                <w:color w:val="000000" w:themeColor="text1"/>
                <w:sz w:val="24"/>
              </w:rPr>
              <w:t xml:space="preserve"> 申</w:t>
            </w:r>
            <w:r>
              <w:rPr>
                <w:rFonts w:asciiTheme="majorEastAsia" w:eastAsiaTheme="majorEastAsia" w:hAnsiTheme="majorEastAsia" w:hint="eastAsia"/>
                <w:color w:val="000000" w:themeColor="text1"/>
                <w:sz w:val="24"/>
              </w:rPr>
              <w:t>请人已系</w:t>
            </w:r>
            <w:r>
              <w:rPr>
                <w:rFonts w:asciiTheme="majorEastAsia" w:eastAsiaTheme="majorEastAsia" w:hAnsiTheme="majorEastAsia" w:cs="宋体" w:hint="eastAsia"/>
                <w:color w:val="000000" w:themeColor="text1"/>
                <w:sz w:val="24"/>
              </w:rPr>
              <w:t>统梳</w:t>
            </w:r>
            <w:r>
              <w:rPr>
                <w:rFonts w:asciiTheme="majorEastAsia" w:eastAsiaTheme="majorEastAsia" w:hAnsiTheme="majorEastAsia" w:cs="___WRD_EMBED_SUB_58" w:hint="eastAsia"/>
                <w:color w:val="000000" w:themeColor="text1"/>
                <w:sz w:val="24"/>
              </w:rPr>
              <w:t>理国内外</w:t>
            </w:r>
            <w:r>
              <w:rPr>
                <w:rFonts w:asciiTheme="majorEastAsia" w:eastAsiaTheme="majorEastAsia" w:hAnsiTheme="majorEastAsia" w:cs="宋体" w:hint="eastAsia"/>
                <w:color w:val="000000" w:themeColor="text1"/>
                <w:sz w:val="24"/>
              </w:rPr>
              <w:t>双耳节拍音乐治疗</w:t>
            </w:r>
            <w:r>
              <w:rPr>
                <w:rFonts w:asciiTheme="majorEastAsia" w:eastAsiaTheme="majorEastAsia" w:hAnsiTheme="majorEastAsia" w:cs="___WRD_EMBED_SUB_58" w:hint="eastAsia"/>
                <w:color w:val="000000" w:themeColor="text1"/>
                <w:sz w:val="24"/>
              </w:rPr>
              <w:t>、</w:t>
            </w:r>
            <w:r>
              <w:rPr>
                <w:rFonts w:asciiTheme="majorEastAsia" w:eastAsiaTheme="majorEastAsia" w:hAnsiTheme="majorEastAsia" w:cs="宋体" w:hint="eastAsia"/>
                <w:color w:val="000000" w:themeColor="text1"/>
                <w:sz w:val="24"/>
              </w:rPr>
              <w:t>脑</w:t>
            </w:r>
            <w:r>
              <w:rPr>
                <w:rFonts w:asciiTheme="majorEastAsia" w:eastAsiaTheme="majorEastAsia" w:hAnsiTheme="majorEastAsia" w:cs="___WRD_EMBED_SUB_58" w:hint="eastAsia"/>
                <w:color w:val="000000" w:themeColor="text1"/>
                <w:sz w:val="24"/>
              </w:rPr>
              <w:t>电</w:t>
            </w:r>
            <w:r>
              <w:rPr>
                <w:rFonts w:asciiTheme="majorEastAsia" w:eastAsiaTheme="majorEastAsia" w:hAnsiTheme="majorEastAsia" w:cs="宋体" w:hint="eastAsia"/>
                <w:color w:val="000000" w:themeColor="text1"/>
                <w:sz w:val="24"/>
              </w:rPr>
              <w:t>调节机制</w:t>
            </w:r>
            <w:r>
              <w:rPr>
                <w:rFonts w:asciiTheme="majorEastAsia" w:eastAsiaTheme="majorEastAsia" w:hAnsiTheme="majorEastAsia" w:cs="___WRD_EMBED_SUB_58" w:hint="eastAsia"/>
                <w:color w:val="000000" w:themeColor="text1"/>
                <w:sz w:val="24"/>
              </w:rPr>
              <w:t>及</w:t>
            </w:r>
            <w:r>
              <w:rPr>
                <w:rFonts w:asciiTheme="majorEastAsia" w:eastAsiaTheme="majorEastAsia" w:hAnsiTheme="majorEastAsia" w:cs="宋体" w:hint="eastAsia"/>
                <w:color w:val="000000" w:themeColor="text1"/>
                <w:sz w:val="24"/>
              </w:rPr>
              <w:t>焦虑障碍神</w:t>
            </w:r>
            <w:r>
              <w:rPr>
                <w:rFonts w:asciiTheme="majorEastAsia" w:eastAsiaTheme="majorEastAsia" w:hAnsiTheme="majorEastAsia" w:cs="___WRD_EMBED_SUB_58" w:hint="eastAsia"/>
                <w:color w:val="000000" w:themeColor="text1"/>
                <w:sz w:val="24"/>
              </w:rPr>
              <w:t>经</w:t>
            </w:r>
            <w:r>
              <w:rPr>
                <w:rFonts w:asciiTheme="majorEastAsia" w:eastAsiaTheme="majorEastAsia" w:hAnsiTheme="majorEastAsia" w:cs="宋体" w:hint="eastAsia"/>
                <w:color w:val="000000" w:themeColor="text1"/>
                <w:sz w:val="24"/>
              </w:rPr>
              <w:t>环</w:t>
            </w:r>
            <w:r>
              <w:rPr>
                <w:rFonts w:asciiTheme="majorEastAsia" w:eastAsiaTheme="majorEastAsia" w:hAnsiTheme="majorEastAsia" w:cs="___WRD_EMBED_SUB_58" w:hint="eastAsia"/>
                <w:color w:val="000000" w:themeColor="text1"/>
                <w:sz w:val="24"/>
              </w:rPr>
              <w:t>路研究现状，初</w:t>
            </w:r>
            <w:r>
              <w:rPr>
                <w:rFonts w:asciiTheme="majorEastAsia" w:eastAsiaTheme="majorEastAsia" w:hAnsiTheme="majorEastAsia" w:cs="宋体" w:hint="eastAsia"/>
                <w:color w:val="000000" w:themeColor="text1"/>
                <w:sz w:val="24"/>
              </w:rPr>
              <w:t>步建</w:t>
            </w:r>
            <w:r>
              <w:rPr>
                <w:rFonts w:asciiTheme="majorEastAsia" w:eastAsiaTheme="majorEastAsia" w:hAnsiTheme="majorEastAsia" w:cs="___WRD_EMBED_SUB_58" w:hint="eastAsia"/>
                <w:color w:val="000000" w:themeColor="text1"/>
                <w:sz w:val="24"/>
              </w:rPr>
              <w:t>立起</w:t>
            </w:r>
            <w:r>
              <w:rPr>
                <w:rFonts w:asciiTheme="majorEastAsia" w:eastAsiaTheme="majorEastAsia" w:hAnsiTheme="majorEastAsia"/>
                <w:color w:val="000000" w:themeColor="text1"/>
                <w:sz w:val="24"/>
              </w:rPr>
              <w:t>“</w:t>
            </w:r>
            <w:r>
              <w:rPr>
                <w:rFonts w:asciiTheme="majorEastAsia" w:eastAsiaTheme="majorEastAsia" w:hAnsiTheme="majorEastAsia" w:cs="宋体" w:hint="eastAsia"/>
                <w:color w:val="000000" w:themeColor="text1"/>
                <w:sz w:val="24"/>
              </w:rPr>
              <w:t>音乐</w:t>
            </w:r>
            <w:r>
              <w:rPr>
                <w:rFonts w:asciiTheme="majorEastAsia" w:eastAsiaTheme="majorEastAsia" w:hAnsiTheme="majorEastAsia"/>
                <w:color w:val="000000" w:themeColor="text1"/>
                <w:sz w:val="24"/>
              </w:rPr>
              <w:t>—</w:t>
            </w:r>
            <w:r>
              <w:rPr>
                <w:rFonts w:asciiTheme="majorEastAsia" w:eastAsiaTheme="majorEastAsia" w:hAnsiTheme="majorEastAsia" w:cs="宋体" w:hint="eastAsia"/>
                <w:color w:val="000000" w:themeColor="text1"/>
                <w:sz w:val="24"/>
              </w:rPr>
              <w:t>脑</w:t>
            </w:r>
            <w:r>
              <w:rPr>
                <w:rFonts w:asciiTheme="majorEastAsia" w:eastAsiaTheme="majorEastAsia" w:hAnsiTheme="majorEastAsia" w:cs="___WRD_EMBED_SUB_58" w:hint="eastAsia"/>
                <w:color w:val="000000" w:themeColor="text1"/>
                <w:sz w:val="24"/>
              </w:rPr>
              <w:t>电</w:t>
            </w:r>
            <w:r>
              <w:rPr>
                <w:rFonts w:asciiTheme="majorEastAsia" w:eastAsiaTheme="majorEastAsia" w:hAnsiTheme="majorEastAsia"/>
                <w:color w:val="000000" w:themeColor="text1"/>
                <w:sz w:val="24"/>
              </w:rPr>
              <w:t>—</w:t>
            </w:r>
            <w:r>
              <w:rPr>
                <w:rFonts w:asciiTheme="majorEastAsia" w:eastAsiaTheme="majorEastAsia" w:hAnsiTheme="majorEastAsia" w:hint="eastAsia"/>
                <w:color w:val="000000" w:themeColor="text1"/>
                <w:sz w:val="24"/>
              </w:rPr>
              <w:t>情</w:t>
            </w:r>
            <w:r>
              <w:rPr>
                <w:rFonts w:asciiTheme="majorEastAsia" w:eastAsiaTheme="majorEastAsia" w:hAnsiTheme="majorEastAsia" w:cs="宋体" w:hint="eastAsia"/>
                <w:color w:val="000000" w:themeColor="text1"/>
                <w:sz w:val="24"/>
              </w:rPr>
              <w:t>绪</w:t>
            </w:r>
            <w:r>
              <w:rPr>
                <w:rFonts w:asciiTheme="majorEastAsia" w:eastAsiaTheme="majorEastAsia" w:hAnsiTheme="majorEastAsia"/>
                <w:color w:val="000000" w:themeColor="text1"/>
                <w:sz w:val="24"/>
              </w:rPr>
              <w:t>”</w:t>
            </w:r>
            <w:r>
              <w:rPr>
                <w:rFonts w:asciiTheme="majorEastAsia" w:eastAsiaTheme="majorEastAsia" w:hAnsiTheme="majorEastAsia" w:hint="eastAsia"/>
                <w:color w:val="000000" w:themeColor="text1"/>
                <w:sz w:val="24"/>
              </w:rPr>
              <w:t>关联</w:t>
            </w:r>
            <w:r>
              <w:rPr>
                <w:rFonts w:asciiTheme="majorEastAsia" w:eastAsiaTheme="majorEastAsia" w:hAnsiTheme="majorEastAsia" w:cs="宋体" w:hint="eastAsia"/>
                <w:color w:val="000000" w:themeColor="text1"/>
                <w:sz w:val="24"/>
              </w:rPr>
              <w:t>模</w:t>
            </w:r>
            <w:r>
              <w:rPr>
                <w:rFonts w:asciiTheme="majorEastAsia" w:eastAsiaTheme="majorEastAsia" w:hAnsiTheme="majorEastAsia" w:cs="___WRD_EMBED_SUB_58" w:hint="eastAsia"/>
                <w:color w:val="000000" w:themeColor="text1"/>
                <w:sz w:val="24"/>
              </w:rPr>
              <w:t>型，</w:t>
            </w:r>
            <w:r>
              <w:rPr>
                <w:rFonts w:asciiTheme="majorEastAsia" w:eastAsiaTheme="majorEastAsia" w:hAnsiTheme="majorEastAsia" w:cs="宋体" w:hint="eastAsia"/>
                <w:color w:val="000000" w:themeColor="text1"/>
                <w:sz w:val="24"/>
              </w:rPr>
              <w:t>形</w:t>
            </w:r>
            <w:r>
              <w:rPr>
                <w:rFonts w:asciiTheme="majorEastAsia" w:eastAsiaTheme="majorEastAsia" w:hAnsiTheme="majorEastAsia" w:cs="___WRD_EMBED_SUB_58" w:hint="eastAsia"/>
                <w:color w:val="000000" w:themeColor="text1"/>
                <w:sz w:val="24"/>
              </w:rPr>
              <w:t>成本</w:t>
            </w:r>
            <w:r>
              <w:rPr>
                <w:rFonts w:asciiTheme="majorEastAsia" w:eastAsiaTheme="majorEastAsia" w:hAnsiTheme="majorEastAsia" w:cs="宋体" w:hint="eastAsia"/>
                <w:color w:val="000000" w:themeColor="text1"/>
                <w:sz w:val="24"/>
              </w:rPr>
              <w:t>课</w:t>
            </w:r>
            <w:r>
              <w:rPr>
                <w:rFonts w:asciiTheme="majorEastAsia" w:eastAsiaTheme="majorEastAsia" w:hAnsiTheme="majorEastAsia" w:cs="___WRD_EMBED_SUB_58" w:hint="eastAsia"/>
                <w:color w:val="000000" w:themeColor="text1"/>
                <w:sz w:val="24"/>
              </w:rPr>
              <w:t>题的核</w:t>
            </w:r>
            <w:r>
              <w:rPr>
                <w:rFonts w:asciiTheme="majorEastAsia" w:eastAsiaTheme="majorEastAsia" w:hAnsiTheme="majorEastAsia" w:cs="宋体" w:hint="eastAsia"/>
                <w:color w:val="000000" w:themeColor="text1"/>
                <w:sz w:val="24"/>
              </w:rPr>
              <w:t>心</w:t>
            </w:r>
            <w:r>
              <w:rPr>
                <w:rFonts w:asciiTheme="majorEastAsia" w:eastAsiaTheme="majorEastAsia" w:hAnsiTheme="majorEastAsia" w:cs="___WRD_EMBED_SUB_58" w:hint="eastAsia"/>
                <w:color w:val="000000" w:themeColor="text1"/>
                <w:sz w:val="24"/>
              </w:rPr>
              <w:t>假设与研究</w:t>
            </w:r>
            <w:r>
              <w:rPr>
                <w:rFonts w:asciiTheme="majorEastAsia" w:eastAsiaTheme="majorEastAsia" w:hAnsiTheme="majorEastAsia" w:cs="宋体" w:hint="eastAsia"/>
                <w:color w:val="000000" w:themeColor="text1"/>
                <w:sz w:val="24"/>
              </w:rPr>
              <w:t>框架</w:t>
            </w:r>
            <w:r>
              <w:rPr>
                <w:rFonts w:asciiTheme="majorEastAsia" w:eastAsiaTheme="majorEastAsia" w:hAnsiTheme="majorEastAsia" w:cs="___WRD_EMBED_SUB_58" w:hint="eastAsia"/>
                <w:color w:val="000000" w:themeColor="text1"/>
                <w:sz w:val="24"/>
              </w:rPr>
              <w:t>。相关文献资料已</w:t>
            </w:r>
            <w:r>
              <w:rPr>
                <w:rFonts w:asciiTheme="majorEastAsia" w:eastAsiaTheme="majorEastAsia" w:hAnsiTheme="majorEastAsia" w:cs="宋体" w:hint="eastAsia"/>
                <w:color w:val="000000" w:themeColor="text1"/>
                <w:sz w:val="24"/>
              </w:rPr>
              <w:t>整</w:t>
            </w:r>
            <w:r>
              <w:rPr>
                <w:rFonts w:asciiTheme="majorEastAsia" w:eastAsiaTheme="majorEastAsia" w:hAnsiTheme="majorEastAsia" w:cs="___WRD_EMBED_SUB_58" w:hint="eastAsia"/>
                <w:color w:val="000000" w:themeColor="text1"/>
                <w:sz w:val="24"/>
              </w:rPr>
              <w:t>理成数据</w:t>
            </w:r>
            <w:r>
              <w:rPr>
                <w:rFonts w:asciiTheme="majorEastAsia" w:eastAsiaTheme="majorEastAsia" w:hAnsiTheme="majorEastAsia" w:cs="宋体" w:hint="eastAsia"/>
                <w:color w:val="000000" w:themeColor="text1"/>
                <w:sz w:val="24"/>
              </w:rPr>
              <w:t>库</w:t>
            </w:r>
            <w:r>
              <w:rPr>
                <w:rFonts w:asciiTheme="majorEastAsia" w:eastAsiaTheme="majorEastAsia" w:hAnsiTheme="majorEastAsia" w:cs="___WRD_EMBED_SUB_58" w:hint="eastAsia"/>
                <w:color w:val="000000" w:themeColor="text1"/>
                <w:sz w:val="24"/>
              </w:rPr>
              <w:t>，用</w:t>
            </w:r>
            <w:r>
              <w:rPr>
                <w:rFonts w:asciiTheme="majorEastAsia" w:eastAsiaTheme="majorEastAsia" w:hAnsiTheme="majorEastAsia" w:cs="宋体" w:hint="eastAsia"/>
                <w:color w:val="000000" w:themeColor="text1"/>
                <w:sz w:val="24"/>
              </w:rPr>
              <w:t>于</w:t>
            </w:r>
            <w:r>
              <w:rPr>
                <w:rFonts w:asciiTheme="majorEastAsia" w:eastAsiaTheme="majorEastAsia" w:hAnsiTheme="majorEastAsia" w:cs="___WRD_EMBED_SUB_58" w:hint="eastAsia"/>
                <w:color w:val="000000" w:themeColor="text1"/>
                <w:sz w:val="24"/>
              </w:rPr>
              <w:t>方案</w:t>
            </w:r>
            <w:r>
              <w:rPr>
                <w:rFonts w:asciiTheme="majorEastAsia" w:eastAsiaTheme="majorEastAsia" w:hAnsiTheme="majorEastAsia" w:cs="宋体" w:hint="eastAsia"/>
                <w:color w:val="000000" w:themeColor="text1"/>
                <w:sz w:val="24"/>
              </w:rPr>
              <w:t>优</w:t>
            </w:r>
            <w:r>
              <w:rPr>
                <w:rFonts w:asciiTheme="majorEastAsia" w:eastAsiaTheme="majorEastAsia" w:hAnsiTheme="majorEastAsia" w:cs="___WRD_EMBED_SUB_58" w:hint="eastAsia"/>
                <w:color w:val="000000" w:themeColor="text1"/>
                <w:sz w:val="24"/>
              </w:rPr>
              <w:t>化与后续分析支持。</w:t>
            </w:r>
          </w:p>
          <w:p w14:paraId="1F78D22A" w14:textId="77777777" w:rsidR="00F3376F" w:rsidRDefault="00000000">
            <w:pPr>
              <w:numPr>
                <w:ilvl w:val="0"/>
                <w:numId w:val="7"/>
              </w:numPr>
              <w:adjustRightInd w:val="0"/>
              <w:snapToGrid w:val="0"/>
              <w:spacing w:before="120" w:line="320" w:lineRule="exact"/>
              <w:ind w:right="57"/>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工具与方法</w:t>
            </w:r>
            <w:r>
              <w:rPr>
                <w:rFonts w:asciiTheme="majorEastAsia" w:eastAsiaTheme="majorEastAsia" w:hAnsiTheme="majorEastAsia" w:cs="宋体" w:hint="eastAsia"/>
                <w:color w:val="000000" w:themeColor="text1"/>
                <w:sz w:val="24"/>
              </w:rPr>
              <w:t>储</w:t>
            </w:r>
            <w:r>
              <w:rPr>
                <w:rFonts w:asciiTheme="majorEastAsia" w:eastAsiaTheme="majorEastAsia" w:hAnsiTheme="majorEastAsia" w:cs="___WRD_EMBED_SUB_58" w:hint="eastAsia"/>
                <w:color w:val="000000" w:themeColor="text1"/>
                <w:sz w:val="24"/>
              </w:rPr>
              <w:t>备：</w:t>
            </w:r>
            <w:r>
              <w:rPr>
                <w:rFonts w:asciiTheme="majorEastAsia" w:eastAsiaTheme="majorEastAsia" w:hAnsiTheme="majorEastAsia"/>
                <w:color w:val="000000" w:themeColor="text1"/>
                <w:sz w:val="24"/>
              </w:rPr>
              <w:t xml:space="preserve"> </w:t>
            </w:r>
            <w:r>
              <w:rPr>
                <w:rFonts w:asciiTheme="majorEastAsia" w:eastAsiaTheme="majorEastAsia" w:hAnsiTheme="majorEastAsia" w:hint="eastAsia"/>
                <w:color w:val="000000" w:themeColor="text1"/>
                <w:sz w:val="24"/>
              </w:rPr>
              <w:t>项目组已完成用</w:t>
            </w:r>
            <w:r>
              <w:rPr>
                <w:rFonts w:asciiTheme="majorEastAsia" w:eastAsiaTheme="majorEastAsia" w:hAnsiTheme="majorEastAsia" w:cs="宋体" w:hint="eastAsia"/>
                <w:color w:val="000000" w:themeColor="text1"/>
                <w:sz w:val="24"/>
              </w:rPr>
              <w:t>于</w:t>
            </w:r>
            <w:r>
              <w:rPr>
                <w:rFonts w:asciiTheme="majorEastAsia" w:eastAsiaTheme="majorEastAsia" w:hAnsiTheme="majorEastAsia" w:cs="___WRD_EMBED_SUB_58" w:hint="eastAsia"/>
                <w:color w:val="000000" w:themeColor="text1"/>
                <w:sz w:val="24"/>
              </w:rPr>
              <w:t>本研究的</w:t>
            </w:r>
            <w:r>
              <w:rPr>
                <w:rFonts w:asciiTheme="majorEastAsia" w:eastAsiaTheme="majorEastAsia" w:hAnsiTheme="majorEastAsia" w:cs="宋体" w:hint="eastAsia"/>
                <w:color w:val="000000" w:themeColor="text1"/>
                <w:sz w:val="24"/>
              </w:rPr>
              <w:t>心</w:t>
            </w:r>
            <w:r>
              <w:rPr>
                <w:rFonts w:asciiTheme="majorEastAsia" w:eastAsiaTheme="majorEastAsia" w:hAnsiTheme="majorEastAsia" w:cs="___WRD_EMBED_SUB_58" w:hint="eastAsia"/>
                <w:color w:val="000000" w:themeColor="text1"/>
                <w:sz w:val="24"/>
              </w:rPr>
              <w:t>理学</w:t>
            </w:r>
            <w:r>
              <w:rPr>
                <w:rFonts w:asciiTheme="majorEastAsia" w:eastAsiaTheme="majorEastAsia" w:hAnsiTheme="majorEastAsia" w:cs="宋体" w:hint="eastAsia"/>
                <w:color w:val="000000" w:themeColor="text1"/>
                <w:sz w:val="24"/>
              </w:rPr>
              <w:t>量</w:t>
            </w:r>
            <w:r>
              <w:rPr>
                <w:rFonts w:asciiTheme="majorEastAsia" w:eastAsiaTheme="majorEastAsia" w:hAnsiTheme="majorEastAsia" w:cs="___WRD_EMBED_SUB_58" w:hint="eastAsia"/>
                <w:color w:val="000000" w:themeColor="text1"/>
                <w:sz w:val="24"/>
              </w:rPr>
              <w:t>表体系（</w:t>
            </w:r>
            <w:r>
              <w:rPr>
                <w:rFonts w:asciiTheme="majorEastAsia" w:eastAsiaTheme="majorEastAsia" w:hAnsiTheme="majorEastAsia"/>
                <w:color w:val="000000" w:themeColor="text1"/>
                <w:sz w:val="24"/>
              </w:rPr>
              <w:t>HAMA</w:t>
            </w:r>
            <w:r>
              <w:rPr>
                <w:rFonts w:asciiTheme="majorEastAsia" w:eastAsiaTheme="majorEastAsia" w:hAnsiTheme="majorEastAsia" w:hint="eastAsia"/>
                <w:color w:val="000000" w:themeColor="text1"/>
                <w:sz w:val="24"/>
              </w:rPr>
              <w:t>、</w:t>
            </w:r>
            <w:r>
              <w:rPr>
                <w:rFonts w:asciiTheme="majorEastAsia" w:eastAsiaTheme="majorEastAsia" w:hAnsiTheme="majorEastAsia"/>
                <w:color w:val="000000" w:themeColor="text1"/>
                <w:sz w:val="24"/>
              </w:rPr>
              <w:t>BAI</w:t>
            </w:r>
            <w:r>
              <w:rPr>
                <w:rFonts w:asciiTheme="majorEastAsia" w:eastAsiaTheme="majorEastAsia" w:hAnsiTheme="majorEastAsia" w:hint="eastAsia"/>
                <w:color w:val="000000" w:themeColor="text1"/>
                <w:sz w:val="24"/>
              </w:rPr>
              <w:t>、</w:t>
            </w:r>
            <w:r>
              <w:rPr>
                <w:rFonts w:asciiTheme="majorEastAsia" w:eastAsiaTheme="majorEastAsia" w:hAnsiTheme="majorEastAsia"/>
                <w:color w:val="000000" w:themeColor="text1"/>
                <w:sz w:val="24"/>
              </w:rPr>
              <w:t>DERS</w:t>
            </w:r>
            <w:r>
              <w:rPr>
                <w:rFonts w:asciiTheme="majorEastAsia" w:eastAsiaTheme="majorEastAsia" w:hAnsiTheme="majorEastAsia" w:hint="eastAsia"/>
                <w:color w:val="000000" w:themeColor="text1"/>
                <w:sz w:val="24"/>
              </w:rPr>
              <w:t>等）</w:t>
            </w:r>
            <w:r>
              <w:rPr>
                <w:rFonts w:asciiTheme="majorEastAsia" w:eastAsiaTheme="majorEastAsia" w:hAnsiTheme="majorEastAsia" w:cs="宋体" w:hint="eastAsia"/>
                <w:color w:val="000000" w:themeColor="text1"/>
                <w:sz w:val="24"/>
              </w:rPr>
              <w:t>筛选</w:t>
            </w:r>
            <w:r>
              <w:rPr>
                <w:rFonts w:asciiTheme="majorEastAsia" w:eastAsiaTheme="majorEastAsia" w:hAnsiTheme="majorEastAsia" w:cs="___WRD_EMBED_SUB_58" w:hint="eastAsia"/>
                <w:color w:val="000000" w:themeColor="text1"/>
                <w:sz w:val="24"/>
              </w:rPr>
              <w:t>与本</w:t>
            </w:r>
            <w:r>
              <w:rPr>
                <w:rFonts w:asciiTheme="majorEastAsia" w:eastAsiaTheme="majorEastAsia" w:hAnsiTheme="majorEastAsia" w:cs="宋体" w:hint="eastAsia"/>
                <w:color w:val="000000" w:themeColor="text1"/>
                <w:sz w:val="24"/>
              </w:rPr>
              <w:t>土</w:t>
            </w:r>
            <w:r>
              <w:rPr>
                <w:rFonts w:asciiTheme="majorEastAsia" w:eastAsiaTheme="majorEastAsia" w:hAnsiTheme="majorEastAsia" w:cs="___WRD_EMBED_SUB_58" w:hint="eastAsia"/>
                <w:color w:val="000000" w:themeColor="text1"/>
                <w:sz w:val="24"/>
              </w:rPr>
              <w:t>化</w:t>
            </w:r>
            <w:r>
              <w:rPr>
                <w:rFonts w:asciiTheme="majorEastAsia" w:eastAsiaTheme="majorEastAsia" w:hAnsiTheme="majorEastAsia" w:cs="宋体" w:hint="eastAsia"/>
                <w:color w:val="000000" w:themeColor="text1"/>
                <w:sz w:val="24"/>
              </w:rPr>
              <w:t>适配</w:t>
            </w:r>
            <w:r>
              <w:rPr>
                <w:rFonts w:asciiTheme="majorEastAsia" w:eastAsiaTheme="majorEastAsia" w:hAnsiTheme="majorEastAsia" w:cs="___WRD_EMBED_SUB_58" w:hint="eastAsia"/>
                <w:color w:val="000000" w:themeColor="text1"/>
                <w:sz w:val="24"/>
              </w:rPr>
              <w:t>，</w:t>
            </w:r>
            <w:r>
              <w:rPr>
                <w:rFonts w:asciiTheme="majorEastAsia" w:eastAsiaTheme="majorEastAsia" w:hAnsiTheme="majorEastAsia" w:cs="宋体" w:hint="eastAsia"/>
                <w:color w:val="000000" w:themeColor="text1"/>
                <w:sz w:val="24"/>
              </w:rPr>
              <w:t>掌握脑</w:t>
            </w:r>
            <w:r>
              <w:rPr>
                <w:rFonts w:asciiTheme="majorEastAsia" w:eastAsiaTheme="majorEastAsia" w:hAnsiTheme="majorEastAsia" w:cs="___WRD_EMBED_SUB_58" w:hint="eastAsia"/>
                <w:color w:val="000000" w:themeColor="text1"/>
                <w:sz w:val="24"/>
              </w:rPr>
              <w:t>电数据采</w:t>
            </w:r>
            <w:r>
              <w:rPr>
                <w:rFonts w:asciiTheme="majorEastAsia" w:eastAsiaTheme="majorEastAsia" w:hAnsiTheme="majorEastAsia" w:cs="宋体" w:hint="eastAsia"/>
                <w:color w:val="000000" w:themeColor="text1"/>
                <w:sz w:val="24"/>
              </w:rPr>
              <w:t>集</w:t>
            </w:r>
            <w:r>
              <w:rPr>
                <w:rFonts w:asciiTheme="majorEastAsia" w:eastAsiaTheme="majorEastAsia" w:hAnsiTheme="majorEastAsia" w:cs="___WRD_EMBED_SUB_58" w:hint="eastAsia"/>
                <w:color w:val="000000" w:themeColor="text1"/>
                <w:sz w:val="24"/>
              </w:rPr>
              <w:t>与预处理流</w:t>
            </w:r>
            <w:r>
              <w:rPr>
                <w:rFonts w:asciiTheme="majorEastAsia" w:eastAsiaTheme="majorEastAsia" w:hAnsiTheme="majorEastAsia" w:cs="宋体" w:hint="eastAsia"/>
                <w:color w:val="000000" w:themeColor="text1"/>
                <w:sz w:val="24"/>
              </w:rPr>
              <w:t>程</w:t>
            </w:r>
            <w:r>
              <w:rPr>
                <w:rFonts w:asciiTheme="majorEastAsia" w:eastAsiaTheme="majorEastAsia" w:hAnsiTheme="majorEastAsia" w:cs="___WRD_EMBED_SUB_58" w:hint="eastAsia"/>
                <w:color w:val="000000" w:themeColor="text1"/>
                <w:sz w:val="24"/>
              </w:rPr>
              <w:t>，初</w:t>
            </w:r>
            <w:r>
              <w:rPr>
                <w:rFonts w:asciiTheme="majorEastAsia" w:eastAsiaTheme="majorEastAsia" w:hAnsiTheme="majorEastAsia" w:cs="宋体" w:hint="eastAsia"/>
                <w:color w:val="000000" w:themeColor="text1"/>
                <w:sz w:val="24"/>
              </w:rPr>
              <w:t>步建</w:t>
            </w:r>
            <w:r>
              <w:rPr>
                <w:rFonts w:asciiTheme="majorEastAsia" w:eastAsiaTheme="majorEastAsia" w:hAnsiTheme="majorEastAsia" w:cs="___WRD_EMBED_SUB_58" w:hint="eastAsia"/>
                <w:color w:val="000000" w:themeColor="text1"/>
                <w:sz w:val="24"/>
              </w:rPr>
              <w:t>立</w:t>
            </w:r>
            <w:r>
              <w:rPr>
                <w:rFonts w:asciiTheme="majorEastAsia" w:eastAsiaTheme="majorEastAsia" w:hAnsiTheme="majorEastAsia"/>
                <w:color w:val="000000" w:themeColor="text1"/>
                <w:sz w:val="24"/>
              </w:rPr>
              <w:t>EEG</w:t>
            </w:r>
            <w:r>
              <w:rPr>
                <w:rFonts w:asciiTheme="majorEastAsia" w:eastAsiaTheme="majorEastAsia" w:hAnsiTheme="majorEastAsia" w:hint="eastAsia"/>
                <w:color w:val="000000" w:themeColor="text1"/>
                <w:sz w:val="24"/>
              </w:rPr>
              <w:t>分析管线（</w:t>
            </w:r>
            <w:r>
              <w:rPr>
                <w:rFonts w:asciiTheme="majorEastAsia" w:eastAsiaTheme="majorEastAsia" w:hAnsiTheme="majorEastAsia" w:cs="宋体" w:hint="eastAsia"/>
                <w:color w:val="000000" w:themeColor="text1"/>
                <w:sz w:val="24"/>
              </w:rPr>
              <w:t>功率谱</w:t>
            </w:r>
            <w:r>
              <w:rPr>
                <w:rFonts w:asciiTheme="majorEastAsia" w:eastAsiaTheme="majorEastAsia" w:hAnsiTheme="majorEastAsia" w:cs="___WRD_EMBED_SUB_58" w:hint="eastAsia"/>
                <w:color w:val="000000" w:themeColor="text1"/>
                <w:sz w:val="24"/>
              </w:rPr>
              <w:t>、</w:t>
            </w:r>
            <w:r>
              <w:rPr>
                <w:rFonts w:asciiTheme="majorEastAsia" w:eastAsiaTheme="majorEastAsia" w:hAnsiTheme="majorEastAsia" w:cs="宋体" w:hint="eastAsia"/>
                <w:color w:val="000000" w:themeColor="text1"/>
                <w:sz w:val="24"/>
              </w:rPr>
              <w:t>连接</w:t>
            </w:r>
            <w:r>
              <w:rPr>
                <w:rFonts w:asciiTheme="majorEastAsia" w:eastAsiaTheme="majorEastAsia" w:hAnsiTheme="majorEastAsia" w:cs="___WRD_EMBED_SUB_58" w:hint="eastAsia"/>
                <w:color w:val="000000" w:themeColor="text1"/>
                <w:sz w:val="24"/>
              </w:rPr>
              <w:t>性分析等），具备</w:t>
            </w:r>
            <w:r>
              <w:rPr>
                <w:rFonts w:asciiTheme="majorEastAsia" w:eastAsiaTheme="majorEastAsia" w:hAnsiTheme="majorEastAsia" w:cs="宋体" w:hint="eastAsia"/>
                <w:color w:val="000000" w:themeColor="text1"/>
                <w:sz w:val="24"/>
              </w:rPr>
              <w:t>较强</w:t>
            </w:r>
            <w:r>
              <w:rPr>
                <w:rFonts w:asciiTheme="majorEastAsia" w:eastAsiaTheme="majorEastAsia" w:hAnsiTheme="majorEastAsia" w:cs="___WRD_EMBED_SUB_58" w:hint="eastAsia"/>
                <w:color w:val="000000" w:themeColor="text1"/>
                <w:sz w:val="24"/>
              </w:rPr>
              <w:t>的</w:t>
            </w:r>
            <w:r>
              <w:rPr>
                <w:rFonts w:asciiTheme="majorEastAsia" w:eastAsiaTheme="majorEastAsia" w:hAnsiTheme="majorEastAsia" w:cs="宋体" w:hint="eastAsia"/>
                <w:color w:val="000000" w:themeColor="text1"/>
                <w:sz w:val="24"/>
              </w:rPr>
              <w:t>神</w:t>
            </w:r>
            <w:r>
              <w:rPr>
                <w:rFonts w:asciiTheme="majorEastAsia" w:eastAsiaTheme="majorEastAsia" w:hAnsiTheme="majorEastAsia" w:cs="___WRD_EMBED_SUB_58" w:hint="eastAsia"/>
                <w:color w:val="000000" w:themeColor="text1"/>
                <w:sz w:val="24"/>
              </w:rPr>
              <w:t>经科学方法执行能力。</w:t>
            </w:r>
          </w:p>
          <w:p w14:paraId="7923571E" w14:textId="77777777" w:rsidR="00F3376F" w:rsidRDefault="00000000">
            <w:pPr>
              <w:numPr>
                <w:ilvl w:val="0"/>
                <w:numId w:val="7"/>
              </w:numPr>
              <w:adjustRightInd w:val="0"/>
              <w:snapToGrid w:val="0"/>
              <w:spacing w:before="120" w:line="320" w:lineRule="exact"/>
              <w:ind w:right="57"/>
              <w:rPr>
                <w:rFonts w:asciiTheme="majorEastAsia" w:eastAsiaTheme="majorEastAsia" w:hAnsiTheme="majorEastAsia" w:hint="eastAsia"/>
                <w:color w:val="000000" w:themeColor="text1"/>
                <w:sz w:val="24"/>
              </w:rPr>
            </w:pPr>
            <w:r>
              <w:rPr>
                <w:rFonts w:asciiTheme="majorEastAsia" w:eastAsiaTheme="majorEastAsia" w:hAnsiTheme="majorEastAsia" w:cs="宋体" w:hint="eastAsia"/>
                <w:color w:val="000000" w:themeColor="text1"/>
                <w:sz w:val="24"/>
              </w:rPr>
              <w:t>干</w:t>
            </w:r>
            <w:r>
              <w:rPr>
                <w:rFonts w:asciiTheme="majorEastAsia" w:eastAsiaTheme="majorEastAsia" w:hAnsiTheme="majorEastAsia" w:cs="___WRD_EMBED_SUB_58" w:hint="eastAsia"/>
                <w:color w:val="000000" w:themeColor="text1"/>
                <w:sz w:val="24"/>
              </w:rPr>
              <w:t>预材料准备：</w:t>
            </w:r>
            <w:r>
              <w:rPr>
                <w:rFonts w:asciiTheme="majorEastAsia" w:eastAsiaTheme="majorEastAsia" w:hAnsiTheme="majorEastAsia"/>
                <w:color w:val="000000" w:themeColor="text1"/>
                <w:sz w:val="24"/>
              </w:rPr>
              <w:t xml:space="preserve"> </w:t>
            </w:r>
            <w:r>
              <w:rPr>
                <w:rFonts w:asciiTheme="majorEastAsia" w:eastAsiaTheme="majorEastAsia" w:hAnsiTheme="majorEastAsia" w:hint="eastAsia"/>
                <w:color w:val="000000" w:themeColor="text1"/>
                <w:sz w:val="24"/>
              </w:rPr>
              <w:t>已开发并</w:t>
            </w:r>
            <w:r>
              <w:rPr>
                <w:rFonts w:asciiTheme="majorEastAsia" w:eastAsiaTheme="majorEastAsia" w:hAnsiTheme="majorEastAsia" w:cs="宋体" w:hint="eastAsia"/>
                <w:color w:val="000000" w:themeColor="text1"/>
                <w:sz w:val="24"/>
              </w:rPr>
              <w:t>调</w:t>
            </w:r>
            <w:r>
              <w:rPr>
                <w:rFonts w:asciiTheme="majorEastAsia" w:eastAsiaTheme="majorEastAsia" w:hAnsiTheme="majorEastAsia" w:cs="___WRD_EMBED_SUB_58" w:hint="eastAsia"/>
                <w:color w:val="000000" w:themeColor="text1"/>
                <w:sz w:val="24"/>
              </w:rPr>
              <w:t>试多</w:t>
            </w:r>
            <w:r>
              <w:rPr>
                <w:rFonts w:asciiTheme="majorEastAsia" w:eastAsiaTheme="majorEastAsia" w:hAnsiTheme="majorEastAsia" w:cs="宋体" w:hint="eastAsia"/>
                <w:color w:val="000000" w:themeColor="text1"/>
                <w:sz w:val="24"/>
              </w:rPr>
              <w:t>套</w:t>
            </w:r>
            <w:r>
              <w:rPr>
                <w:rFonts w:asciiTheme="majorEastAsia" w:eastAsiaTheme="majorEastAsia" w:hAnsiTheme="majorEastAsia" w:cs="___WRD_EMBED_SUB_58" w:hint="eastAsia"/>
                <w:color w:val="000000" w:themeColor="text1"/>
                <w:sz w:val="24"/>
              </w:rPr>
              <w:t>不同</w:t>
            </w:r>
            <w:r>
              <w:rPr>
                <w:rFonts w:asciiTheme="majorEastAsia" w:eastAsiaTheme="majorEastAsia" w:hAnsiTheme="majorEastAsia" w:cs="宋体" w:hint="eastAsia"/>
                <w:color w:val="000000" w:themeColor="text1"/>
                <w:sz w:val="24"/>
              </w:rPr>
              <w:t>频率</w:t>
            </w:r>
            <w:r>
              <w:rPr>
                <w:rFonts w:asciiTheme="majorEastAsia" w:eastAsiaTheme="majorEastAsia" w:hAnsiTheme="majorEastAsia" w:cs="___WRD_EMBED_SUB_58" w:hint="eastAsia"/>
                <w:color w:val="000000" w:themeColor="text1"/>
                <w:sz w:val="24"/>
              </w:rPr>
              <w:t>的</w:t>
            </w:r>
            <w:r>
              <w:rPr>
                <w:rFonts w:asciiTheme="majorEastAsia" w:eastAsiaTheme="majorEastAsia" w:hAnsiTheme="majorEastAsia" w:cs="宋体" w:hint="eastAsia"/>
                <w:color w:val="000000" w:themeColor="text1"/>
                <w:sz w:val="24"/>
              </w:rPr>
              <w:t>双耳节拍音频素</w:t>
            </w:r>
            <w:r>
              <w:rPr>
                <w:rFonts w:asciiTheme="majorEastAsia" w:eastAsiaTheme="majorEastAsia" w:hAnsiTheme="majorEastAsia" w:cs="___WRD_EMBED_SUB_58" w:hint="eastAsia"/>
                <w:color w:val="000000" w:themeColor="text1"/>
                <w:sz w:val="24"/>
              </w:rPr>
              <w:t>材，完成多名健康</w:t>
            </w:r>
            <w:r>
              <w:rPr>
                <w:rFonts w:asciiTheme="majorEastAsia" w:eastAsiaTheme="majorEastAsia" w:hAnsiTheme="majorEastAsia" w:cs="宋体" w:hint="eastAsia"/>
                <w:color w:val="000000" w:themeColor="text1"/>
                <w:sz w:val="24"/>
              </w:rPr>
              <w:t>志</w:t>
            </w:r>
            <w:r>
              <w:rPr>
                <w:rFonts w:asciiTheme="majorEastAsia" w:eastAsiaTheme="majorEastAsia" w:hAnsiTheme="majorEastAsia" w:cs="___WRD_EMBED_SUB_58" w:hint="eastAsia"/>
                <w:color w:val="000000" w:themeColor="text1"/>
                <w:sz w:val="24"/>
              </w:rPr>
              <w:t>愿者的试</w:t>
            </w:r>
            <w:r>
              <w:rPr>
                <w:rFonts w:asciiTheme="majorEastAsia" w:eastAsiaTheme="majorEastAsia" w:hAnsiTheme="majorEastAsia" w:cs="宋体" w:hint="eastAsia"/>
                <w:color w:val="000000" w:themeColor="text1"/>
                <w:sz w:val="24"/>
              </w:rPr>
              <w:t>听</w:t>
            </w:r>
            <w:r>
              <w:rPr>
                <w:rFonts w:asciiTheme="majorEastAsia" w:eastAsiaTheme="majorEastAsia" w:hAnsiTheme="majorEastAsia" w:cs="___WRD_EMBED_SUB_58" w:hint="eastAsia"/>
                <w:color w:val="000000" w:themeColor="text1"/>
                <w:sz w:val="24"/>
              </w:rPr>
              <w:t>反</w:t>
            </w:r>
            <w:r>
              <w:rPr>
                <w:rFonts w:asciiTheme="majorEastAsia" w:eastAsiaTheme="majorEastAsia" w:hAnsiTheme="majorEastAsia" w:cs="宋体" w:hint="eastAsia"/>
                <w:color w:val="000000" w:themeColor="text1"/>
                <w:sz w:val="24"/>
              </w:rPr>
              <w:t>馈调</w:t>
            </w:r>
            <w:r>
              <w:rPr>
                <w:rFonts w:asciiTheme="majorEastAsia" w:eastAsiaTheme="majorEastAsia" w:hAnsiTheme="majorEastAsia" w:cs="___WRD_EMBED_SUB_58" w:hint="eastAsia"/>
                <w:color w:val="000000" w:themeColor="text1"/>
                <w:sz w:val="24"/>
              </w:rPr>
              <w:t>查，</w:t>
            </w:r>
            <w:r>
              <w:rPr>
                <w:rFonts w:asciiTheme="majorEastAsia" w:eastAsiaTheme="majorEastAsia" w:hAnsiTheme="majorEastAsia" w:cs="宋体" w:hint="eastAsia"/>
                <w:color w:val="000000" w:themeColor="text1"/>
                <w:sz w:val="24"/>
              </w:rPr>
              <w:t>干</w:t>
            </w:r>
            <w:r>
              <w:rPr>
                <w:rFonts w:asciiTheme="majorEastAsia" w:eastAsiaTheme="majorEastAsia" w:hAnsiTheme="majorEastAsia" w:cs="___WRD_EMBED_SUB_58" w:hint="eastAsia"/>
                <w:color w:val="000000" w:themeColor="text1"/>
                <w:sz w:val="24"/>
              </w:rPr>
              <w:t>预内容已标准化，具备立</w:t>
            </w:r>
            <w:r>
              <w:rPr>
                <w:rFonts w:asciiTheme="majorEastAsia" w:eastAsiaTheme="majorEastAsia" w:hAnsiTheme="majorEastAsia" w:cs="宋体" w:hint="eastAsia"/>
                <w:color w:val="000000" w:themeColor="text1"/>
                <w:sz w:val="24"/>
              </w:rPr>
              <w:t>即投</w:t>
            </w:r>
            <w:r>
              <w:rPr>
                <w:rFonts w:asciiTheme="majorEastAsia" w:eastAsiaTheme="majorEastAsia" w:hAnsiTheme="majorEastAsia" w:cs="___WRD_EMBED_SUB_58" w:hint="eastAsia"/>
                <w:color w:val="000000" w:themeColor="text1"/>
                <w:sz w:val="24"/>
              </w:rPr>
              <w:t>入</w:t>
            </w:r>
            <w:r>
              <w:rPr>
                <w:rFonts w:asciiTheme="majorEastAsia" w:eastAsiaTheme="majorEastAsia" w:hAnsiTheme="majorEastAsia" w:cs="宋体" w:hint="eastAsia"/>
                <w:color w:val="000000" w:themeColor="text1"/>
                <w:sz w:val="24"/>
              </w:rPr>
              <w:t>使</w:t>
            </w:r>
            <w:r>
              <w:rPr>
                <w:rFonts w:asciiTheme="majorEastAsia" w:eastAsiaTheme="majorEastAsia" w:hAnsiTheme="majorEastAsia" w:cs="___WRD_EMBED_SUB_58" w:hint="eastAsia"/>
                <w:color w:val="000000" w:themeColor="text1"/>
                <w:sz w:val="24"/>
              </w:rPr>
              <w:t>用的条件。</w:t>
            </w:r>
          </w:p>
          <w:p w14:paraId="5BD20D23" w14:textId="77777777" w:rsidR="00F3376F" w:rsidRDefault="00000000">
            <w:pPr>
              <w:numPr>
                <w:ilvl w:val="0"/>
                <w:numId w:val="7"/>
              </w:numPr>
              <w:adjustRightInd w:val="0"/>
              <w:snapToGrid w:val="0"/>
              <w:spacing w:before="120" w:line="320" w:lineRule="exact"/>
              <w:ind w:right="57"/>
              <w:rPr>
                <w:rFonts w:asciiTheme="majorEastAsia" w:eastAsiaTheme="majorEastAsia" w:hAnsiTheme="majorEastAsia" w:hint="eastAsia"/>
                <w:color w:val="000000" w:themeColor="text1"/>
                <w:sz w:val="24"/>
              </w:rPr>
            </w:pPr>
            <w:r>
              <w:rPr>
                <w:rFonts w:asciiTheme="majorEastAsia" w:eastAsiaTheme="majorEastAsia" w:hAnsiTheme="majorEastAsia" w:cs="宋体" w:hint="eastAsia"/>
                <w:color w:val="000000" w:themeColor="text1"/>
                <w:sz w:val="24"/>
              </w:rPr>
              <w:t>伦</w:t>
            </w:r>
            <w:r>
              <w:rPr>
                <w:rFonts w:asciiTheme="majorEastAsia" w:eastAsiaTheme="majorEastAsia" w:hAnsiTheme="majorEastAsia" w:cs="___WRD_EMBED_SUB_58" w:hint="eastAsia"/>
                <w:color w:val="000000" w:themeColor="text1"/>
                <w:sz w:val="24"/>
              </w:rPr>
              <w:t>理与合作</w:t>
            </w:r>
            <w:r>
              <w:rPr>
                <w:rFonts w:asciiTheme="majorEastAsia" w:eastAsiaTheme="majorEastAsia" w:hAnsiTheme="majorEastAsia" w:cs="宋体" w:hint="eastAsia"/>
                <w:color w:val="000000" w:themeColor="text1"/>
                <w:sz w:val="24"/>
              </w:rPr>
              <w:t>平台</w:t>
            </w:r>
            <w:r>
              <w:rPr>
                <w:rFonts w:asciiTheme="majorEastAsia" w:eastAsiaTheme="majorEastAsia" w:hAnsiTheme="majorEastAsia" w:cs="___WRD_EMBED_SUB_58" w:hint="eastAsia"/>
                <w:color w:val="000000" w:themeColor="text1"/>
                <w:sz w:val="24"/>
              </w:rPr>
              <w:t>：</w:t>
            </w:r>
            <w:r>
              <w:rPr>
                <w:rFonts w:asciiTheme="majorEastAsia" w:eastAsiaTheme="majorEastAsia" w:hAnsiTheme="majorEastAsia"/>
                <w:color w:val="000000" w:themeColor="text1"/>
                <w:sz w:val="24"/>
              </w:rPr>
              <w:t xml:space="preserve"> </w:t>
            </w:r>
            <w:r>
              <w:rPr>
                <w:rFonts w:asciiTheme="majorEastAsia" w:eastAsiaTheme="majorEastAsia" w:hAnsiTheme="majorEastAsia" w:hint="eastAsia"/>
                <w:color w:val="000000" w:themeColor="text1"/>
                <w:sz w:val="24"/>
              </w:rPr>
              <w:t>项目组已与</w:t>
            </w:r>
            <w:r>
              <w:rPr>
                <w:rFonts w:asciiTheme="majorEastAsia" w:eastAsiaTheme="majorEastAsia" w:hAnsiTheme="majorEastAsia" w:cs="宋体" w:hint="eastAsia"/>
                <w:color w:val="000000" w:themeColor="text1"/>
                <w:sz w:val="24"/>
              </w:rPr>
              <w:t>苏州市广济医院及西交利物浦等</w:t>
            </w:r>
            <w:r>
              <w:rPr>
                <w:rFonts w:asciiTheme="majorEastAsia" w:eastAsiaTheme="majorEastAsia" w:hAnsiTheme="majorEastAsia" w:cs="___WRD_EMBED_SUB_58" w:hint="eastAsia"/>
                <w:color w:val="000000" w:themeColor="text1"/>
                <w:sz w:val="24"/>
              </w:rPr>
              <w:t>研究单位</w:t>
            </w:r>
            <w:r>
              <w:rPr>
                <w:rFonts w:asciiTheme="majorEastAsia" w:eastAsiaTheme="majorEastAsia" w:hAnsiTheme="majorEastAsia" w:cs="宋体" w:hint="eastAsia"/>
                <w:color w:val="000000" w:themeColor="text1"/>
                <w:sz w:val="24"/>
              </w:rPr>
              <w:t>建</w:t>
            </w:r>
            <w:r>
              <w:rPr>
                <w:rFonts w:asciiTheme="majorEastAsia" w:eastAsiaTheme="majorEastAsia" w:hAnsiTheme="majorEastAsia" w:cs="___WRD_EMBED_SUB_58" w:hint="eastAsia"/>
                <w:color w:val="000000" w:themeColor="text1"/>
                <w:sz w:val="24"/>
              </w:rPr>
              <w:t>立合作关系，具备后续临床对</w:t>
            </w:r>
            <w:r>
              <w:rPr>
                <w:rFonts w:asciiTheme="majorEastAsia" w:eastAsiaTheme="majorEastAsia" w:hAnsiTheme="majorEastAsia" w:cs="宋体" w:hint="eastAsia"/>
                <w:color w:val="000000" w:themeColor="text1"/>
                <w:sz w:val="24"/>
              </w:rPr>
              <w:t>象招募</w:t>
            </w:r>
            <w:r>
              <w:rPr>
                <w:rFonts w:asciiTheme="majorEastAsia" w:eastAsiaTheme="majorEastAsia" w:hAnsiTheme="majorEastAsia" w:cs="___WRD_EMBED_SUB_58" w:hint="eastAsia"/>
                <w:color w:val="000000" w:themeColor="text1"/>
                <w:sz w:val="24"/>
              </w:rPr>
              <w:t>、</w:t>
            </w:r>
            <w:r>
              <w:rPr>
                <w:rFonts w:asciiTheme="majorEastAsia" w:eastAsiaTheme="majorEastAsia" w:hAnsiTheme="majorEastAsia" w:cs="宋体" w:hint="eastAsia"/>
                <w:color w:val="000000" w:themeColor="text1"/>
                <w:sz w:val="24"/>
              </w:rPr>
              <w:t>伦</w:t>
            </w:r>
            <w:r>
              <w:rPr>
                <w:rFonts w:asciiTheme="majorEastAsia" w:eastAsiaTheme="majorEastAsia" w:hAnsiTheme="majorEastAsia" w:cs="___WRD_EMBED_SUB_58" w:hint="eastAsia"/>
                <w:color w:val="000000" w:themeColor="text1"/>
                <w:sz w:val="24"/>
              </w:rPr>
              <w:t>理报批、</w:t>
            </w:r>
            <w:r>
              <w:rPr>
                <w:rFonts w:asciiTheme="majorEastAsia" w:eastAsiaTheme="majorEastAsia" w:hAnsiTheme="majorEastAsia" w:cs="宋体" w:hint="eastAsia"/>
                <w:color w:val="000000" w:themeColor="text1"/>
                <w:sz w:val="24"/>
              </w:rPr>
              <w:t>样</w:t>
            </w:r>
            <w:r>
              <w:rPr>
                <w:rFonts w:asciiTheme="majorEastAsia" w:eastAsiaTheme="majorEastAsia" w:hAnsiTheme="majorEastAsia" w:cs="___WRD_EMBED_SUB_58" w:hint="eastAsia"/>
                <w:color w:val="000000" w:themeColor="text1"/>
                <w:sz w:val="24"/>
              </w:rPr>
              <w:t>本采</w:t>
            </w:r>
            <w:r>
              <w:rPr>
                <w:rFonts w:asciiTheme="majorEastAsia" w:eastAsiaTheme="majorEastAsia" w:hAnsiTheme="majorEastAsia" w:cs="宋体" w:hint="eastAsia"/>
                <w:color w:val="000000" w:themeColor="text1"/>
                <w:sz w:val="24"/>
              </w:rPr>
              <w:t>集</w:t>
            </w:r>
            <w:r>
              <w:rPr>
                <w:rFonts w:asciiTheme="majorEastAsia" w:eastAsiaTheme="majorEastAsia" w:hAnsiTheme="majorEastAsia" w:cs="___WRD_EMBED_SUB_58" w:hint="eastAsia"/>
                <w:color w:val="000000" w:themeColor="text1"/>
                <w:sz w:val="24"/>
              </w:rPr>
              <w:t>等资源支持。</w:t>
            </w:r>
          </w:p>
          <w:p w14:paraId="244EDFA4" w14:textId="77777777" w:rsidR="00F3376F" w:rsidRDefault="00000000">
            <w:pPr>
              <w:numPr>
                <w:ilvl w:val="0"/>
                <w:numId w:val="7"/>
              </w:numPr>
              <w:adjustRightInd w:val="0"/>
              <w:snapToGrid w:val="0"/>
              <w:spacing w:before="120" w:line="320" w:lineRule="exact"/>
              <w:ind w:right="57"/>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t>数据分析能力</w:t>
            </w:r>
            <w:r>
              <w:rPr>
                <w:rFonts w:asciiTheme="majorEastAsia" w:eastAsiaTheme="majorEastAsia" w:hAnsiTheme="majorEastAsia" w:cs="宋体" w:hint="eastAsia"/>
                <w:color w:val="000000" w:themeColor="text1"/>
                <w:sz w:val="24"/>
              </w:rPr>
              <w:t>储</w:t>
            </w:r>
            <w:r>
              <w:rPr>
                <w:rFonts w:asciiTheme="majorEastAsia" w:eastAsiaTheme="majorEastAsia" w:hAnsiTheme="majorEastAsia" w:cs="___WRD_EMBED_SUB_58" w:hint="eastAsia"/>
                <w:color w:val="000000" w:themeColor="text1"/>
                <w:sz w:val="24"/>
              </w:rPr>
              <w:t>备：</w:t>
            </w:r>
            <w:r>
              <w:rPr>
                <w:rFonts w:asciiTheme="majorEastAsia" w:eastAsiaTheme="majorEastAsia" w:hAnsiTheme="majorEastAsia"/>
                <w:color w:val="000000" w:themeColor="text1"/>
                <w:sz w:val="24"/>
              </w:rPr>
              <w:t xml:space="preserve"> </w:t>
            </w:r>
            <w:r>
              <w:rPr>
                <w:rFonts w:asciiTheme="majorEastAsia" w:eastAsiaTheme="majorEastAsia" w:hAnsiTheme="majorEastAsia" w:cs="宋体" w:hint="eastAsia"/>
                <w:color w:val="000000" w:themeColor="text1"/>
                <w:sz w:val="24"/>
              </w:rPr>
              <w:t>团队</w:t>
            </w:r>
            <w:r>
              <w:rPr>
                <w:rFonts w:asciiTheme="majorEastAsia" w:eastAsiaTheme="majorEastAsia" w:hAnsiTheme="majorEastAsia" w:cs="___WRD_EMBED_SUB_58" w:hint="eastAsia"/>
                <w:color w:val="000000" w:themeColor="text1"/>
                <w:sz w:val="24"/>
              </w:rPr>
              <w:t>具有</w:t>
            </w:r>
            <w:r>
              <w:rPr>
                <w:rFonts w:asciiTheme="majorEastAsia" w:eastAsiaTheme="majorEastAsia" w:hAnsiTheme="majorEastAsia"/>
                <w:color w:val="000000" w:themeColor="text1"/>
                <w:sz w:val="24"/>
              </w:rPr>
              <w:t>R/Python/SPSS</w:t>
            </w:r>
            <w:r>
              <w:rPr>
                <w:rFonts w:asciiTheme="majorEastAsia" w:eastAsiaTheme="majorEastAsia" w:hAnsiTheme="majorEastAsia" w:hint="eastAsia"/>
                <w:color w:val="000000" w:themeColor="text1"/>
                <w:sz w:val="24"/>
              </w:rPr>
              <w:t>等</w:t>
            </w:r>
            <w:r>
              <w:rPr>
                <w:rFonts w:asciiTheme="majorEastAsia" w:eastAsiaTheme="majorEastAsia" w:hAnsiTheme="majorEastAsia" w:cs="宋体" w:hint="eastAsia"/>
                <w:color w:val="000000" w:themeColor="text1"/>
                <w:sz w:val="24"/>
              </w:rPr>
              <w:t>常</w:t>
            </w:r>
            <w:r>
              <w:rPr>
                <w:rFonts w:asciiTheme="majorEastAsia" w:eastAsiaTheme="majorEastAsia" w:hAnsiTheme="majorEastAsia" w:cs="___WRD_EMBED_SUB_58" w:hint="eastAsia"/>
                <w:color w:val="000000" w:themeColor="text1"/>
                <w:sz w:val="24"/>
              </w:rPr>
              <w:t>用</w:t>
            </w:r>
            <w:r>
              <w:rPr>
                <w:rFonts w:asciiTheme="majorEastAsia" w:eastAsiaTheme="majorEastAsia" w:hAnsiTheme="majorEastAsia" w:cs="宋体" w:hint="eastAsia"/>
                <w:color w:val="000000" w:themeColor="text1"/>
                <w:sz w:val="24"/>
              </w:rPr>
              <w:t>统</w:t>
            </w:r>
            <w:r>
              <w:rPr>
                <w:rFonts w:asciiTheme="majorEastAsia" w:eastAsiaTheme="majorEastAsia" w:hAnsiTheme="majorEastAsia" w:cs="___WRD_EMBED_SUB_58" w:hint="eastAsia"/>
                <w:color w:val="000000" w:themeColor="text1"/>
                <w:sz w:val="24"/>
              </w:rPr>
              <w:t>计与</w:t>
            </w:r>
            <w:r>
              <w:rPr>
                <w:rFonts w:asciiTheme="majorEastAsia" w:eastAsiaTheme="majorEastAsia" w:hAnsiTheme="majorEastAsia" w:cs="宋体" w:hint="eastAsia"/>
                <w:color w:val="000000" w:themeColor="text1"/>
                <w:sz w:val="24"/>
              </w:rPr>
              <w:t>建模</w:t>
            </w:r>
            <w:r>
              <w:rPr>
                <w:rFonts w:asciiTheme="majorEastAsia" w:eastAsiaTheme="majorEastAsia" w:hAnsiTheme="majorEastAsia" w:cs="___WRD_EMBED_SUB_58" w:hint="eastAsia"/>
                <w:color w:val="000000" w:themeColor="text1"/>
                <w:sz w:val="24"/>
              </w:rPr>
              <w:t>工具</w:t>
            </w:r>
            <w:r>
              <w:rPr>
                <w:rFonts w:asciiTheme="majorEastAsia" w:eastAsiaTheme="majorEastAsia" w:hAnsiTheme="majorEastAsia" w:cs="宋体" w:hint="eastAsia"/>
                <w:color w:val="000000" w:themeColor="text1"/>
                <w:sz w:val="24"/>
              </w:rPr>
              <w:t>使</w:t>
            </w:r>
            <w:r>
              <w:rPr>
                <w:rFonts w:asciiTheme="majorEastAsia" w:eastAsiaTheme="majorEastAsia" w:hAnsiTheme="majorEastAsia" w:cs="___WRD_EMBED_SUB_58" w:hint="eastAsia"/>
                <w:color w:val="000000" w:themeColor="text1"/>
                <w:sz w:val="24"/>
              </w:rPr>
              <w:t>用经验，可开展</w:t>
            </w:r>
            <w:r>
              <w:rPr>
                <w:rFonts w:asciiTheme="majorEastAsia" w:eastAsiaTheme="majorEastAsia" w:hAnsiTheme="majorEastAsia" w:cs="宋体" w:hint="eastAsia"/>
                <w:color w:val="000000" w:themeColor="text1"/>
                <w:sz w:val="24"/>
              </w:rPr>
              <w:t>心</w:t>
            </w:r>
            <w:r>
              <w:rPr>
                <w:rFonts w:asciiTheme="majorEastAsia" w:eastAsiaTheme="majorEastAsia" w:hAnsiTheme="majorEastAsia" w:cs="___WRD_EMBED_SUB_58" w:hint="eastAsia"/>
                <w:color w:val="000000" w:themeColor="text1"/>
                <w:sz w:val="24"/>
              </w:rPr>
              <w:t>理</w:t>
            </w:r>
            <w:r>
              <w:rPr>
                <w:rFonts w:asciiTheme="majorEastAsia" w:eastAsiaTheme="majorEastAsia" w:hAnsiTheme="majorEastAsia"/>
                <w:color w:val="000000" w:themeColor="text1"/>
                <w:sz w:val="24"/>
              </w:rPr>
              <w:t>+</w:t>
            </w:r>
            <w:r>
              <w:rPr>
                <w:rFonts w:asciiTheme="majorEastAsia" w:eastAsiaTheme="majorEastAsia" w:hAnsiTheme="majorEastAsia" w:cs="宋体" w:hint="eastAsia"/>
                <w:color w:val="000000" w:themeColor="text1"/>
                <w:sz w:val="24"/>
              </w:rPr>
              <w:t>神</w:t>
            </w:r>
            <w:r>
              <w:rPr>
                <w:rFonts w:asciiTheme="majorEastAsia" w:eastAsiaTheme="majorEastAsia" w:hAnsiTheme="majorEastAsia" w:cs="___WRD_EMBED_SUB_58" w:hint="eastAsia"/>
                <w:color w:val="000000" w:themeColor="text1"/>
                <w:sz w:val="24"/>
              </w:rPr>
              <w:t>经</w:t>
            </w:r>
            <w:r>
              <w:rPr>
                <w:rFonts w:asciiTheme="majorEastAsia" w:eastAsiaTheme="majorEastAsia" w:hAnsiTheme="majorEastAsia"/>
                <w:color w:val="000000" w:themeColor="text1"/>
                <w:sz w:val="24"/>
              </w:rPr>
              <w:t>+</w:t>
            </w:r>
            <w:r>
              <w:rPr>
                <w:rFonts w:asciiTheme="majorEastAsia" w:eastAsiaTheme="majorEastAsia" w:hAnsiTheme="majorEastAsia" w:hint="eastAsia"/>
                <w:color w:val="000000" w:themeColor="text1"/>
                <w:sz w:val="24"/>
              </w:rPr>
              <w:t>生理多</w:t>
            </w:r>
            <w:r>
              <w:rPr>
                <w:rFonts w:asciiTheme="majorEastAsia" w:eastAsiaTheme="majorEastAsia" w:hAnsiTheme="majorEastAsia" w:cs="宋体" w:hint="eastAsia"/>
                <w:color w:val="000000" w:themeColor="text1"/>
                <w:sz w:val="24"/>
              </w:rPr>
              <w:t>模态</w:t>
            </w:r>
            <w:r>
              <w:rPr>
                <w:rFonts w:asciiTheme="majorEastAsia" w:eastAsiaTheme="majorEastAsia" w:hAnsiTheme="majorEastAsia" w:cs="___WRD_EMBED_SUB_58" w:hint="eastAsia"/>
                <w:color w:val="000000" w:themeColor="text1"/>
                <w:sz w:val="24"/>
              </w:rPr>
              <w:t>数据</w:t>
            </w:r>
            <w:r>
              <w:rPr>
                <w:rFonts w:asciiTheme="majorEastAsia" w:eastAsiaTheme="majorEastAsia" w:hAnsiTheme="majorEastAsia" w:cs="宋体" w:hint="eastAsia"/>
                <w:color w:val="000000" w:themeColor="text1"/>
                <w:sz w:val="24"/>
              </w:rPr>
              <w:t>整</w:t>
            </w:r>
            <w:r>
              <w:rPr>
                <w:rFonts w:asciiTheme="majorEastAsia" w:eastAsiaTheme="majorEastAsia" w:hAnsiTheme="majorEastAsia" w:cs="___WRD_EMBED_SUB_58" w:hint="eastAsia"/>
                <w:color w:val="000000" w:themeColor="text1"/>
                <w:sz w:val="24"/>
              </w:rPr>
              <w:t>合分析，为</w:t>
            </w:r>
            <w:r>
              <w:rPr>
                <w:rFonts w:asciiTheme="majorEastAsia" w:eastAsiaTheme="majorEastAsia" w:hAnsiTheme="majorEastAsia" w:cs="宋体" w:hint="eastAsia"/>
                <w:color w:val="000000" w:themeColor="text1"/>
                <w:sz w:val="24"/>
              </w:rPr>
              <w:t>疗效建模</w:t>
            </w:r>
            <w:r>
              <w:rPr>
                <w:rFonts w:asciiTheme="majorEastAsia" w:eastAsiaTheme="majorEastAsia" w:hAnsiTheme="majorEastAsia" w:cs="___WRD_EMBED_SUB_58" w:hint="eastAsia"/>
                <w:color w:val="000000" w:themeColor="text1"/>
                <w:sz w:val="24"/>
              </w:rPr>
              <w:t>与</w:t>
            </w:r>
            <w:r>
              <w:rPr>
                <w:rFonts w:asciiTheme="majorEastAsia" w:eastAsiaTheme="majorEastAsia" w:hAnsiTheme="majorEastAsia" w:cs="宋体" w:hint="eastAsia"/>
                <w:color w:val="000000" w:themeColor="text1"/>
                <w:sz w:val="24"/>
              </w:rPr>
              <w:t>机制</w:t>
            </w:r>
            <w:r>
              <w:rPr>
                <w:rFonts w:asciiTheme="majorEastAsia" w:eastAsiaTheme="majorEastAsia" w:hAnsiTheme="majorEastAsia" w:cs="___WRD_EMBED_SUB_58" w:hint="eastAsia"/>
                <w:color w:val="000000" w:themeColor="text1"/>
                <w:sz w:val="24"/>
              </w:rPr>
              <w:t>解</w:t>
            </w:r>
            <w:r>
              <w:rPr>
                <w:rFonts w:asciiTheme="majorEastAsia" w:eastAsiaTheme="majorEastAsia" w:hAnsiTheme="majorEastAsia" w:cs="宋体" w:hint="eastAsia"/>
                <w:color w:val="000000" w:themeColor="text1"/>
                <w:sz w:val="24"/>
              </w:rPr>
              <w:t>释</w:t>
            </w:r>
            <w:r>
              <w:rPr>
                <w:rFonts w:asciiTheme="majorEastAsia" w:eastAsiaTheme="majorEastAsia" w:hAnsiTheme="majorEastAsia" w:cs="___WRD_EMBED_SUB_58" w:hint="eastAsia"/>
                <w:color w:val="000000" w:themeColor="text1"/>
                <w:sz w:val="24"/>
              </w:rPr>
              <w:t>提供有力支持。</w:t>
            </w:r>
          </w:p>
          <w:p w14:paraId="00E66DF3" w14:textId="77777777" w:rsidR="00F3376F" w:rsidRDefault="00000000">
            <w:pPr>
              <w:adjustRightInd w:val="0"/>
              <w:snapToGrid w:val="0"/>
              <w:spacing w:before="120" w:line="320" w:lineRule="exact"/>
              <w:ind w:leftChars="161" w:left="502" w:right="57" w:firstLineChars="200" w:firstLine="464"/>
              <w:rPr>
                <w:ins w:id="569" w:author="cheng lian" w:date="2025-07-27T17:32:00Z" w16du:dateUtc="2025-07-27T09:32:00Z"/>
                <w:rFonts w:asciiTheme="majorEastAsia" w:eastAsiaTheme="majorEastAsia" w:hAnsiTheme="majorEastAsia" w:cs="___WRD_EMBED_SUB_58" w:hint="eastAsia"/>
                <w:color w:val="000000" w:themeColor="text1"/>
                <w:sz w:val="24"/>
              </w:rPr>
            </w:pPr>
            <w:r>
              <w:rPr>
                <w:rFonts w:asciiTheme="majorEastAsia" w:eastAsiaTheme="majorEastAsia" w:hAnsiTheme="majorEastAsia" w:cs="宋体" w:hint="eastAsia"/>
                <w:color w:val="000000" w:themeColor="text1"/>
                <w:sz w:val="24"/>
              </w:rPr>
              <w:t>综</w:t>
            </w:r>
            <w:r>
              <w:rPr>
                <w:rFonts w:asciiTheme="majorEastAsia" w:eastAsiaTheme="majorEastAsia" w:hAnsiTheme="majorEastAsia" w:cs="___WRD_EMBED_SUB_58" w:hint="eastAsia"/>
                <w:color w:val="000000" w:themeColor="text1"/>
                <w:sz w:val="24"/>
              </w:rPr>
              <w:t>上，</w:t>
            </w:r>
            <w:r>
              <w:rPr>
                <w:rFonts w:asciiTheme="majorEastAsia" w:eastAsiaTheme="majorEastAsia" w:hAnsiTheme="majorEastAsia" w:cs="宋体" w:hint="eastAsia"/>
                <w:color w:val="000000" w:themeColor="text1"/>
                <w:sz w:val="24"/>
              </w:rPr>
              <w:t>尽</w:t>
            </w:r>
            <w:r>
              <w:rPr>
                <w:rFonts w:asciiTheme="majorEastAsia" w:eastAsiaTheme="majorEastAsia" w:hAnsiTheme="majorEastAsia" w:cs="___WRD_EMBED_SUB_58" w:hint="eastAsia"/>
                <w:color w:val="000000" w:themeColor="text1"/>
                <w:sz w:val="24"/>
              </w:rPr>
              <w:t>管本项目为首次系</w:t>
            </w:r>
            <w:r>
              <w:rPr>
                <w:rFonts w:asciiTheme="majorEastAsia" w:eastAsiaTheme="majorEastAsia" w:hAnsiTheme="majorEastAsia" w:cs="宋体" w:hint="eastAsia"/>
                <w:color w:val="000000" w:themeColor="text1"/>
                <w:sz w:val="24"/>
              </w:rPr>
              <w:t>统</w:t>
            </w:r>
            <w:r>
              <w:rPr>
                <w:rFonts w:asciiTheme="majorEastAsia" w:eastAsiaTheme="majorEastAsia" w:hAnsiTheme="majorEastAsia" w:cs="___WRD_EMBED_SUB_58" w:hint="eastAsia"/>
                <w:color w:val="000000" w:themeColor="text1"/>
                <w:sz w:val="24"/>
              </w:rPr>
              <w:t>性开展</w:t>
            </w:r>
            <w:r>
              <w:rPr>
                <w:rFonts w:asciiTheme="majorEastAsia" w:eastAsiaTheme="majorEastAsia" w:hAnsiTheme="majorEastAsia" w:cs="宋体" w:hint="eastAsia"/>
                <w:color w:val="000000" w:themeColor="text1"/>
                <w:sz w:val="24"/>
              </w:rPr>
              <w:t>双耳节拍音乐干</w:t>
            </w:r>
            <w:r>
              <w:rPr>
                <w:rFonts w:asciiTheme="majorEastAsia" w:eastAsiaTheme="majorEastAsia" w:hAnsiTheme="majorEastAsia" w:cs="___WRD_EMBED_SUB_58" w:hint="eastAsia"/>
                <w:color w:val="000000" w:themeColor="text1"/>
                <w:sz w:val="24"/>
              </w:rPr>
              <w:t>预的研究，</w:t>
            </w:r>
            <w:r>
              <w:rPr>
                <w:rFonts w:asciiTheme="majorEastAsia" w:eastAsiaTheme="majorEastAsia" w:hAnsiTheme="majorEastAsia" w:cs="宋体" w:hint="eastAsia"/>
                <w:color w:val="000000" w:themeColor="text1"/>
                <w:sz w:val="24"/>
              </w:rPr>
              <w:t>但团队</w:t>
            </w:r>
            <w:r>
              <w:rPr>
                <w:rFonts w:asciiTheme="majorEastAsia" w:eastAsiaTheme="majorEastAsia" w:hAnsiTheme="majorEastAsia" w:cs="___WRD_EMBED_SUB_58" w:hint="eastAsia"/>
                <w:color w:val="000000" w:themeColor="text1"/>
                <w:sz w:val="24"/>
              </w:rPr>
              <w:t>已完成</w:t>
            </w:r>
            <w:r>
              <w:rPr>
                <w:rFonts w:asciiTheme="majorEastAsia" w:eastAsiaTheme="majorEastAsia" w:hAnsiTheme="majorEastAsia" w:cs="宋体" w:hint="eastAsia"/>
                <w:color w:val="000000" w:themeColor="text1"/>
                <w:sz w:val="24"/>
              </w:rPr>
              <w:t>充</w:t>
            </w:r>
            <w:r>
              <w:rPr>
                <w:rFonts w:asciiTheme="majorEastAsia" w:eastAsiaTheme="majorEastAsia" w:hAnsiTheme="majorEastAsia" w:cs="___WRD_EMBED_SUB_58" w:hint="eastAsia"/>
                <w:color w:val="000000" w:themeColor="text1"/>
                <w:sz w:val="24"/>
              </w:rPr>
              <w:t>分的技术准备、</w:t>
            </w:r>
            <w:r>
              <w:rPr>
                <w:rFonts w:asciiTheme="majorEastAsia" w:eastAsiaTheme="majorEastAsia" w:hAnsiTheme="majorEastAsia" w:cs="宋体" w:hint="eastAsia"/>
                <w:color w:val="000000" w:themeColor="text1"/>
                <w:sz w:val="24"/>
              </w:rPr>
              <w:t>干</w:t>
            </w:r>
            <w:r>
              <w:rPr>
                <w:rFonts w:asciiTheme="majorEastAsia" w:eastAsiaTheme="majorEastAsia" w:hAnsiTheme="majorEastAsia" w:cs="___WRD_EMBED_SUB_58" w:hint="eastAsia"/>
                <w:color w:val="000000" w:themeColor="text1"/>
                <w:sz w:val="24"/>
              </w:rPr>
              <w:t>预标准化、数据分析流</w:t>
            </w:r>
            <w:r>
              <w:rPr>
                <w:rFonts w:asciiTheme="majorEastAsia" w:eastAsiaTheme="majorEastAsia" w:hAnsiTheme="majorEastAsia" w:cs="宋体" w:hint="eastAsia"/>
                <w:color w:val="000000" w:themeColor="text1"/>
                <w:sz w:val="24"/>
              </w:rPr>
              <w:t>程搭建</w:t>
            </w:r>
            <w:r>
              <w:rPr>
                <w:rFonts w:asciiTheme="majorEastAsia" w:eastAsiaTheme="majorEastAsia" w:hAnsiTheme="majorEastAsia" w:cs="___WRD_EMBED_SUB_58" w:hint="eastAsia"/>
                <w:color w:val="000000" w:themeColor="text1"/>
                <w:sz w:val="24"/>
              </w:rPr>
              <w:t>，具备</w:t>
            </w:r>
            <w:r>
              <w:rPr>
                <w:rFonts w:asciiTheme="majorEastAsia" w:eastAsiaTheme="majorEastAsia" w:hAnsiTheme="majorEastAsia" w:cs="宋体" w:hint="eastAsia"/>
                <w:color w:val="000000" w:themeColor="text1"/>
                <w:sz w:val="24"/>
              </w:rPr>
              <w:t>较强</w:t>
            </w:r>
            <w:r>
              <w:rPr>
                <w:rFonts w:asciiTheme="majorEastAsia" w:eastAsiaTheme="majorEastAsia" w:hAnsiTheme="majorEastAsia" w:cs="___WRD_EMBED_SUB_58" w:hint="eastAsia"/>
                <w:color w:val="000000" w:themeColor="text1"/>
                <w:sz w:val="24"/>
              </w:rPr>
              <w:t>的组织实施与研究执行能力，可保证项目各</w:t>
            </w:r>
            <w:r>
              <w:rPr>
                <w:rFonts w:asciiTheme="majorEastAsia" w:eastAsiaTheme="majorEastAsia" w:hAnsiTheme="majorEastAsia" w:cs="宋体" w:hint="eastAsia"/>
                <w:color w:val="000000" w:themeColor="text1"/>
                <w:sz w:val="24"/>
              </w:rPr>
              <w:t>阶段</w:t>
            </w:r>
            <w:r>
              <w:rPr>
                <w:rFonts w:asciiTheme="majorEastAsia" w:eastAsiaTheme="majorEastAsia" w:hAnsiTheme="majorEastAsia" w:cs="___WRD_EMBED_SUB_58" w:hint="eastAsia"/>
                <w:color w:val="000000" w:themeColor="text1"/>
                <w:sz w:val="24"/>
              </w:rPr>
              <w:t>的</w:t>
            </w:r>
            <w:r>
              <w:rPr>
                <w:rFonts w:asciiTheme="majorEastAsia" w:eastAsiaTheme="majorEastAsia" w:hAnsiTheme="majorEastAsia" w:cs="宋体" w:hint="eastAsia"/>
                <w:color w:val="000000" w:themeColor="text1"/>
                <w:sz w:val="24"/>
              </w:rPr>
              <w:t>顺</w:t>
            </w:r>
            <w:r>
              <w:rPr>
                <w:rFonts w:asciiTheme="majorEastAsia" w:eastAsiaTheme="majorEastAsia" w:hAnsiTheme="majorEastAsia" w:cs="___WRD_EMBED_SUB_58" w:hint="eastAsia"/>
                <w:color w:val="000000" w:themeColor="text1"/>
                <w:sz w:val="24"/>
              </w:rPr>
              <w:t>利</w:t>
            </w:r>
            <w:r>
              <w:rPr>
                <w:rFonts w:asciiTheme="majorEastAsia" w:eastAsiaTheme="majorEastAsia" w:hAnsiTheme="majorEastAsia" w:cs="宋体" w:hint="eastAsia"/>
                <w:color w:val="000000" w:themeColor="text1"/>
                <w:sz w:val="24"/>
              </w:rPr>
              <w:t>推</w:t>
            </w:r>
            <w:r>
              <w:rPr>
                <w:rFonts w:asciiTheme="majorEastAsia" w:eastAsiaTheme="majorEastAsia" w:hAnsiTheme="majorEastAsia" w:cs="___WRD_EMBED_SUB_58" w:hint="eastAsia"/>
                <w:color w:val="000000" w:themeColor="text1"/>
                <w:sz w:val="24"/>
              </w:rPr>
              <w:t>进。</w:t>
            </w:r>
          </w:p>
          <w:p w14:paraId="30B0A909" w14:textId="77777777" w:rsidR="007F0778" w:rsidRDefault="007F0778">
            <w:pPr>
              <w:adjustRightInd w:val="0"/>
              <w:snapToGrid w:val="0"/>
              <w:spacing w:before="120" w:line="320" w:lineRule="exact"/>
              <w:ind w:leftChars="161" w:left="502" w:right="57" w:firstLineChars="200" w:firstLine="464"/>
              <w:rPr>
                <w:ins w:id="570" w:author="cheng lian" w:date="2025-07-27T17:32:00Z" w16du:dateUtc="2025-07-27T09:32:00Z"/>
                <w:rFonts w:asciiTheme="majorEastAsia" w:eastAsiaTheme="majorEastAsia" w:hAnsiTheme="majorEastAsia" w:cs="___WRD_EMBED_SUB_58" w:hint="eastAsia"/>
                <w:color w:val="000000" w:themeColor="text1"/>
                <w:sz w:val="24"/>
              </w:rPr>
            </w:pPr>
          </w:p>
          <w:p w14:paraId="584A84A4" w14:textId="77777777" w:rsidR="007F0778" w:rsidRDefault="007F0778">
            <w:pPr>
              <w:adjustRightInd w:val="0"/>
              <w:snapToGrid w:val="0"/>
              <w:spacing w:before="120" w:line="320" w:lineRule="exact"/>
              <w:ind w:leftChars="161" w:left="502" w:right="57" w:firstLineChars="200" w:firstLine="464"/>
              <w:rPr>
                <w:ins w:id="571" w:author="cheng lian" w:date="2025-07-27T17:32:00Z" w16du:dateUtc="2025-07-27T09:32:00Z"/>
                <w:rFonts w:asciiTheme="majorEastAsia" w:eastAsiaTheme="majorEastAsia" w:hAnsiTheme="majorEastAsia" w:cs="___WRD_EMBED_SUB_58" w:hint="eastAsia"/>
                <w:color w:val="000000" w:themeColor="text1"/>
                <w:sz w:val="24"/>
              </w:rPr>
            </w:pPr>
          </w:p>
          <w:p w14:paraId="0F43D6A3" w14:textId="77777777" w:rsidR="007F0778" w:rsidRDefault="007F0778">
            <w:pPr>
              <w:adjustRightInd w:val="0"/>
              <w:snapToGrid w:val="0"/>
              <w:spacing w:before="120" w:line="320" w:lineRule="exact"/>
              <w:ind w:leftChars="161" w:left="502" w:right="57" w:firstLineChars="200" w:firstLine="464"/>
              <w:rPr>
                <w:ins w:id="572" w:author="cheng lian" w:date="2025-07-27T17:32:00Z" w16du:dateUtc="2025-07-27T09:32:00Z"/>
                <w:rFonts w:asciiTheme="majorEastAsia" w:eastAsiaTheme="majorEastAsia" w:hAnsiTheme="majorEastAsia" w:cs="___WRD_EMBED_SUB_58" w:hint="eastAsia"/>
                <w:color w:val="000000" w:themeColor="text1"/>
                <w:sz w:val="24"/>
              </w:rPr>
            </w:pPr>
          </w:p>
          <w:p w14:paraId="37E3E41C" w14:textId="77777777" w:rsidR="007F0778" w:rsidRDefault="007F0778">
            <w:pPr>
              <w:adjustRightInd w:val="0"/>
              <w:snapToGrid w:val="0"/>
              <w:spacing w:before="120" w:line="320" w:lineRule="exact"/>
              <w:ind w:leftChars="161" w:left="502" w:right="57" w:firstLineChars="200" w:firstLine="464"/>
              <w:rPr>
                <w:ins w:id="573" w:author="cheng lian" w:date="2025-07-27T17:32:00Z" w16du:dateUtc="2025-07-27T09:32:00Z"/>
                <w:rFonts w:asciiTheme="majorEastAsia" w:eastAsiaTheme="majorEastAsia" w:hAnsiTheme="majorEastAsia" w:cs="___WRD_EMBED_SUB_58" w:hint="eastAsia"/>
                <w:color w:val="000000" w:themeColor="text1"/>
                <w:sz w:val="24"/>
              </w:rPr>
            </w:pPr>
          </w:p>
          <w:p w14:paraId="326E859D" w14:textId="77777777" w:rsidR="007F0778" w:rsidRDefault="007F0778">
            <w:pPr>
              <w:adjustRightInd w:val="0"/>
              <w:snapToGrid w:val="0"/>
              <w:spacing w:before="120" w:line="320" w:lineRule="exact"/>
              <w:ind w:leftChars="161" w:left="502" w:right="57" w:firstLineChars="200" w:firstLine="464"/>
              <w:rPr>
                <w:ins w:id="574" w:author="cheng lian" w:date="2025-07-27T17:32:00Z" w16du:dateUtc="2025-07-27T09:32:00Z"/>
                <w:rFonts w:asciiTheme="majorEastAsia" w:eastAsiaTheme="majorEastAsia" w:hAnsiTheme="majorEastAsia" w:cs="___WRD_EMBED_SUB_58" w:hint="eastAsia"/>
                <w:color w:val="000000" w:themeColor="text1"/>
                <w:sz w:val="24"/>
              </w:rPr>
            </w:pPr>
          </w:p>
          <w:p w14:paraId="456F6028" w14:textId="77777777" w:rsidR="007F0778" w:rsidRDefault="007F0778">
            <w:pPr>
              <w:adjustRightInd w:val="0"/>
              <w:snapToGrid w:val="0"/>
              <w:spacing w:before="120" w:line="320" w:lineRule="exact"/>
              <w:ind w:leftChars="161" w:left="502" w:right="57" w:firstLineChars="200" w:firstLine="464"/>
              <w:rPr>
                <w:ins w:id="575" w:author="cheng lian" w:date="2025-07-27T17:32:00Z" w16du:dateUtc="2025-07-27T09:32:00Z"/>
                <w:rFonts w:asciiTheme="majorEastAsia" w:eastAsiaTheme="majorEastAsia" w:hAnsiTheme="majorEastAsia" w:cs="___WRD_EMBED_SUB_58" w:hint="eastAsia"/>
                <w:color w:val="000000" w:themeColor="text1"/>
                <w:sz w:val="24"/>
              </w:rPr>
            </w:pPr>
          </w:p>
          <w:p w14:paraId="1B0B298C" w14:textId="77777777" w:rsidR="007F0778" w:rsidRDefault="007F0778">
            <w:pPr>
              <w:adjustRightInd w:val="0"/>
              <w:snapToGrid w:val="0"/>
              <w:spacing w:before="120" w:line="320" w:lineRule="exact"/>
              <w:ind w:leftChars="161" w:left="502" w:right="57" w:firstLineChars="200" w:firstLine="464"/>
              <w:rPr>
                <w:ins w:id="576" w:author="cheng lian" w:date="2025-07-27T17:32:00Z" w16du:dateUtc="2025-07-27T09:32:00Z"/>
                <w:rFonts w:asciiTheme="majorEastAsia" w:eastAsiaTheme="majorEastAsia" w:hAnsiTheme="majorEastAsia" w:cs="___WRD_EMBED_SUB_58" w:hint="eastAsia"/>
                <w:color w:val="000000" w:themeColor="text1"/>
                <w:sz w:val="24"/>
              </w:rPr>
            </w:pPr>
          </w:p>
          <w:p w14:paraId="0AAFE830" w14:textId="77777777" w:rsidR="007F0778" w:rsidRDefault="007F0778">
            <w:pPr>
              <w:adjustRightInd w:val="0"/>
              <w:snapToGrid w:val="0"/>
              <w:spacing w:before="120" w:line="320" w:lineRule="exact"/>
              <w:ind w:leftChars="161" w:left="502" w:right="57" w:firstLineChars="200" w:firstLine="464"/>
              <w:rPr>
                <w:ins w:id="577" w:author="cheng lian" w:date="2025-07-27T17:32:00Z" w16du:dateUtc="2025-07-27T09:32:00Z"/>
                <w:rFonts w:asciiTheme="majorEastAsia" w:eastAsiaTheme="majorEastAsia" w:hAnsiTheme="majorEastAsia" w:cs="___WRD_EMBED_SUB_58" w:hint="eastAsia"/>
                <w:color w:val="000000" w:themeColor="text1"/>
                <w:sz w:val="24"/>
              </w:rPr>
            </w:pPr>
          </w:p>
          <w:p w14:paraId="5C259B6F" w14:textId="77777777" w:rsidR="007F0778" w:rsidRDefault="007F0778">
            <w:pPr>
              <w:adjustRightInd w:val="0"/>
              <w:snapToGrid w:val="0"/>
              <w:spacing w:before="120" w:line="320" w:lineRule="exact"/>
              <w:ind w:right="57"/>
              <w:rPr>
                <w:rFonts w:asciiTheme="majorEastAsia" w:eastAsiaTheme="majorEastAsia" w:hAnsiTheme="majorEastAsia" w:hint="eastAsia"/>
                <w:color w:val="000000" w:themeColor="text1"/>
                <w:sz w:val="24"/>
              </w:rPr>
              <w:pPrChange w:id="578" w:author="cheng lian" w:date="2025-07-27T17:32:00Z" w16du:dateUtc="2025-07-27T09:32:00Z">
                <w:pPr>
                  <w:adjustRightInd w:val="0"/>
                  <w:snapToGrid w:val="0"/>
                  <w:spacing w:before="120" w:line="320" w:lineRule="exact"/>
                  <w:ind w:leftChars="161" w:left="502" w:right="57" w:firstLineChars="200" w:firstLine="464"/>
                </w:pPr>
              </w:pPrChange>
            </w:pPr>
          </w:p>
          <w:p w14:paraId="10B851BB" w14:textId="77777777" w:rsidR="00F3376F" w:rsidRDefault="00F3376F">
            <w:pPr>
              <w:adjustRightInd w:val="0"/>
              <w:snapToGrid w:val="0"/>
              <w:spacing w:before="120" w:line="320" w:lineRule="exact"/>
              <w:ind w:leftChars="161" w:left="502" w:right="57" w:firstLineChars="200" w:firstLine="464"/>
              <w:rPr>
                <w:color w:val="000000" w:themeColor="text1"/>
                <w:sz w:val="24"/>
              </w:rPr>
            </w:pPr>
          </w:p>
        </w:tc>
      </w:tr>
      <w:tr w:rsidR="00F3376F" w14:paraId="5D111BBA" w14:textId="77777777">
        <w:trPr>
          <w:trHeight w:val="6160"/>
          <w:jc w:val="center"/>
        </w:trPr>
        <w:tc>
          <w:tcPr>
            <w:tcW w:w="5000" w:type="pct"/>
            <w:gridSpan w:val="2"/>
          </w:tcPr>
          <w:p w14:paraId="315D26F2" w14:textId="77777777" w:rsidR="00F3376F" w:rsidRDefault="00000000">
            <w:pPr>
              <w:adjustRightInd w:val="0"/>
              <w:snapToGrid w:val="0"/>
              <w:spacing w:before="120" w:line="320" w:lineRule="exact"/>
              <w:ind w:firstLineChars="200"/>
              <w:rPr>
                <w:rFonts w:ascii="方正仿宋_GBK" w:eastAsia="方正仿宋_GBK"/>
                <w:color w:val="000000" w:themeColor="text1"/>
                <w:sz w:val="24"/>
              </w:rPr>
            </w:pPr>
            <w:r>
              <w:rPr>
                <w:rFonts w:ascii="方正仿宋_GBK" w:eastAsia="方正仿宋_GBK" w:hint="eastAsia"/>
                <w:color w:val="000000" w:themeColor="text1"/>
                <w:sz w:val="24"/>
              </w:rPr>
              <w:lastRenderedPageBreak/>
              <w:t>2．已具备的实验条件，尚缺少的实验条件和拟解决的途径（包括利用国家重点实验室和部门开放实验室的计划与落实情况）</w:t>
            </w:r>
          </w:p>
          <w:p w14:paraId="0A1B56D5" w14:textId="77777777" w:rsidR="00F3376F" w:rsidRDefault="00000000">
            <w:pPr>
              <w:adjustRightInd w:val="0"/>
              <w:snapToGrid w:val="0"/>
              <w:spacing w:before="120" w:line="320" w:lineRule="exact"/>
              <w:ind w:leftChars="27" w:left="84" w:right="57" w:firstLineChars="200" w:firstLine="464"/>
              <w:rPr>
                <w:rFonts w:asciiTheme="minorEastAsia" w:eastAsiaTheme="minorEastAsia" w:hAnsiTheme="minorEastAsia" w:hint="eastAsia"/>
                <w:color w:val="000000" w:themeColor="text1"/>
                <w:sz w:val="24"/>
              </w:rPr>
            </w:pPr>
            <w:r>
              <w:rPr>
                <w:rFonts w:asciiTheme="minorEastAsia" w:eastAsiaTheme="minorEastAsia" w:hAnsiTheme="minorEastAsia" w:cs="微软雅黑" w:hint="eastAsia"/>
                <w:color w:val="000000" w:themeColor="text1"/>
                <w:sz w:val="24"/>
              </w:rPr>
              <w:t>本项目涉及多维度心理学、生理学与神经科学实验任务，涵盖心理量表评估、脑电数据采集与分析、生物标志物检测、音乐干预实施及随访追踪等多个模块。目前，项目团队已具备良好的实验基础，并依托</w:t>
            </w:r>
            <w:r>
              <w:rPr>
                <w:rFonts w:asciiTheme="minorEastAsia" w:eastAsiaTheme="minorEastAsia" w:hAnsiTheme="minorEastAsia" w:cs="微软雅黑" w:hint="eastAsia"/>
                <w:b/>
                <w:bCs/>
                <w:color w:val="000000" w:themeColor="text1"/>
                <w:sz w:val="24"/>
              </w:rPr>
              <w:t>苏州大学附属第四医院、苏州市广济医院与上海市精神卫生中心</w:t>
            </w:r>
            <w:r>
              <w:rPr>
                <w:rFonts w:asciiTheme="minorEastAsia" w:eastAsiaTheme="minorEastAsia" w:hAnsiTheme="minorEastAsia" w:cs="微软雅黑" w:hint="eastAsia"/>
                <w:color w:val="000000" w:themeColor="text1"/>
                <w:sz w:val="24"/>
              </w:rPr>
              <w:t>等协作单位提供的临床资源与技术平台，具备顺利开展项目的条件。</w:t>
            </w:r>
          </w:p>
          <w:p w14:paraId="55DEECD0" w14:textId="77777777" w:rsidR="00F3376F" w:rsidRDefault="00000000">
            <w:pPr>
              <w:adjustRightInd w:val="0"/>
              <w:snapToGrid w:val="0"/>
              <w:spacing w:before="120" w:line="320" w:lineRule="exact"/>
              <w:ind w:leftChars="27" w:left="84" w:right="57" w:firstLineChars="200" w:firstLine="466"/>
              <w:rPr>
                <w:rFonts w:asciiTheme="minorEastAsia" w:eastAsiaTheme="minorEastAsia" w:hAnsiTheme="minorEastAsia" w:hint="eastAsia"/>
                <w:b/>
                <w:bCs/>
                <w:color w:val="000000" w:themeColor="text1"/>
                <w:sz w:val="24"/>
              </w:rPr>
            </w:pPr>
            <w:r>
              <w:rPr>
                <w:rFonts w:asciiTheme="minorEastAsia" w:eastAsiaTheme="minorEastAsia" w:hAnsiTheme="minorEastAsia"/>
                <w:b/>
                <w:bCs/>
                <w:color w:val="000000" w:themeColor="text1"/>
                <w:sz w:val="24"/>
              </w:rPr>
              <w:t xml:space="preserve">1. </w:t>
            </w:r>
            <w:r>
              <w:rPr>
                <w:rFonts w:asciiTheme="minorEastAsia" w:eastAsiaTheme="minorEastAsia" w:hAnsiTheme="minorEastAsia" w:cs="微软雅黑" w:hint="eastAsia"/>
                <w:b/>
                <w:bCs/>
                <w:color w:val="000000" w:themeColor="text1"/>
                <w:sz w:val="24"/>
              </w:rPr>
              <w:t>已具备的实验条件</w:t>
            </w:r>
          </w:p>
          <w:p w14:paraId="19D8BE89" w14:textId="77777777" w:rsidR="00F3376F" w:rsidRDefault="00000000">
            <w:pPr>
              <w:numPr>
                <w:ilvl w:val="0"/>
                <w:numId w:val="8"/>
              </w:numPr>
              <w:adjustRightInd w:val="0"/>
              <w:snapToGrid w:val="0"/>
              <w:spacing w:before="120" w:line="320" w:lineRule="exact"/>
              <w:ind w:right="57"/>
              <w:rPr>
                <w:rFonts w:asciiTheme="minorEastAsia" w:eastAsiaTheme="minorEastAsia" w:hAnsiTheme="minorEastAsia" w:hint="eastAsia"/>
                <w:color w:val="000000" w:themeColor="text1"/>
                <w:sz w:val="24"/>
              </w:rPr>
            </w:pPr>
            <w:r>
              <w:rPr>
                <w:rFonts w:asciiTheme="minorEastAsia" w:eastAsiaTheme="minorEastAsia" w:hAnsiTheme="minorEastAsia" w:cs="微软雅黑" w:hint="eastAsia"/>
                <w:b/>
                <w:bCs/>
                <w:color w:val="000000" w:themeColor="text1"/>
                <w:sz w:val="24"/>
              </w:rPr>
              <w:t>脑电采集与处理能力：</w:t>
            </w:r>
            <w:r>
              <w:rPr>
                <w:rFonts w:asciiTheme="minorEastAsia" w:eastAsiaTheme="minorEastAsia" w:hAnsiTheme="minorEastAsia"/>
                <w:color w:val="000000" w:themeColor="text1"/>
                <w:sz w:val="24"/>
              </w:rPr>
              <w:t xml:space="preserve"> </w:t>
            </w:r>
            <w:r>
              <w:rPr>
                <w:rFonts w:asciiTheme="minorEastAsia" w:eastAsiaTheme="minorEastAsia" w:hAnsiTheme="minorEastAsia" w:cs="微软雅黑" w:hint="eastAsia"/>
                <w:color w:val="000000" w:themeColor="text1"/>
                <w:sz w:val="24"/>
              </w:rPr>
              <w:t>团队已配备</w:t>
            </w:r>
            <w:r>
              <w:rPr>
                <w:rFonts w:asciiTheme="minorEastAsia" w:eastAsiaTheme="minorEastAsia" w:hAnsiTheme="minorEastAsia"/>
                <w:color w:val="000000" w:themeColor="text1"/>
                <w:sz w:val="24"/>
              </w:rPr>
              <w:t>BioSemi/NeuroScan</w:t>
            </w:r>
            <w:r>
              <w:rPr>
                <w:rFonts w:asciiTheme="minorEastAsia" w:eastAsiaTheme="minorEastAsia" w:hAnsiTheme="minorEastAsia" w:cs="微软雅黑" w:hint="eastAsia"/>
                <w:color w:val="000000" w:themeColor="text1"/>
                <w:sz w:val="24"/>
              </w:rPr>
              <w:t>等静息态脑电采集系统（</w:t>
            </w:r>
            <w:r>
              <w:rPr>
                <w:rFonts w:asciiTheme="minorEastAsia" w:eastAsiaTheme="minorEastAsia" w:hAnsiTheme="minorEastAsia"/>
                <w:color w:val="000000" w:themeColor="text1"/>
                <w:sz w:val="24"/>
              </w:rPr>
              <w:t>≥16</w:t>
            </w:r>
            <w:r>
              <w:rPr>
                <w:rFonts w:asciiTheme="minorEastAsia" w:eastAsiaTheme="minorEastAsia" w:hAnsiTheme="minorEastAsia" w:cs="微软雅黑" w:hint="eastAsia"/>
                <w:color w:val="000000" w:themeColor="text1"/>
                <w:sz w:val="24"/>
              </w:rPr>
              <w:t>导，采样率</w:t>
            </w:r>
            <w:r>
              <w:rPr>
                <w:rFonts w:asciiTheme="minorEastAsia" w:eastAsiaTheme="minorEastAsia" w:hAnsiTheme="minorEastAsia"/>
                <w:color w:val="000000" w:themeColor="text1"/>
                <w:sz w:val="24"/>
              </w:rPr>
              <w:t>512Hz</w:t>
            </w:r>
            <w:r>
              <w:rPr>
                <w:rFonts w:asciiTheme="minorEastAsia" w:eastAsiaTheme="minorEastAsia" w:hAnsiTheme="minorEastAsia" w:cs="微软雅黑" w:hint="eastAsia"/>
                <w:color w:val="000000" w:themeColor="text1"/>
                <w:sz w:val="24"/>
              </w:rPr>
              <w:t>以上），具备脑电前处理、频谱分析、相位同步、源定位等分析能力。</w:t>
            </w:r>
          </w:p>
          <w:p w14:paraId="2B125F11" w14:textId="77777777" w:rsidR="00F3376F" w:rsidRDefault="00000000">
            <w:pPr>
              <w:numPr>
                <w:ilvl w:val="0"/>
                <w:numId w:val="8"/>
              </w:numPr>
              <w:adjustRightInd w:val="0"/>
              <w:snapToGrid w:val="0"/>
              <w:spacing w:before="120" w:line="320" w:lineRule="exact"/>
              <w:ind w:right="57"/>
              <w:rPr>
                <w:rFonts w:asciiTheme="minorEastAsia" w:eastAsiaTheme="minorEastAsia" w:hAnsiTheme="minorEastAsia" w:hint="eastAsia"/>
                <w:color w:val="000000" w:themeColor="text1"/>
                <w:sz w:val="24"/>
              </w:rPr>
            </w:pPr>
            <w:r>
              <w:rPr>
                <w:rFonts w:asciiTheme="minorEastAsia" w:eastAsiaTheme="minorEastAsia" w:hAnsiTheme="minorEastAsia" w:cs="微软雅黑" w:hint="eastAsia"/>
                <w:b/>
                <w:bCs/>
                <w:color w:val="000000" w:themeColor="text1"/>
                <w:sz w:val="24"/>
              </w:rPr>
              <w:t>双耳节拍干预工具：</w:t>
            </w:r>
            <w:r>
              <w:rPr>
                <w:rFonts w:asciiTheme="minorEastAsia" w:eastAsiaTheme="minorEastAsia" w:hAnsiTheme="minorEastAsia"/>
                <w:color w:val="000000" w:themeColor="text1"/>
                <w:sz w:val="24"/>
              </w:rPr>
              <w:t xml:space="preserve"> </w:t>
            </w:r>
            <w:r>
              <w:rPr>
                <w:rFonts w:asciiTheme="minorEastAsia" w:eastAsiaTheme="minorEastAsia" w:hAnsiTheme="minorEastAsia" w:cs="微软雅黑" w:hint="eastAsia"/>
                <w:color w:val="000000" w:themeColor="text1"/>
                <w:sz w:val="24"/>
              </w:rPr>
              <w:t>项目组已完成标准化双耳节拍音频（</w:t>
            </w:r>
            <w:r>
              <w:rPr>
                <w:rFonts w:asciiTheme="minorEastAsia" w:eastAsiaTheme="minorEastAsia" w:hAnsiTheme="minorEastAsia"/>
                <w:color w:val="000000" w:themeColor="text1"/>
                <w:sz w:val="24"/>
              </w:rPr>
              <w:t>α/θ</w:t>
            </w:r>
            <w:r>
              <w:rPr>
                <w:rFonts w:asciiTheme="minorEastAsia" w:eastAsiaTheme="minorEastAsia" w:hAnsiTheme="minorEastAsia" w:cs="微软雅黑" w:hint="eastAsia"/>
                <w:color w:val="000000" w:themeColor="text1"/>
                <w:sz w:val="24"/>
              </w:rPr>
              <w:t>频段）的制作和开发，经过初步健康志愿者试听验证，配备专用头戴设备、声学屏蔽场所，可标准化开展干预操作。</w:t>
            </w:r>
          </w:p>
          <w:p w14:paraId="7AD5EC15" w14:textId="77777777" w:rsidR="00F3376F" w:rsidRDefault="00000000">
            <w:pPr>
              <w:numPr>
                <w:ilvl w:val="0"/>
                <w:numId w:val="8"/>
              </w:numPr>
              <w:adjustRightInd w:val="0"/>
              <w:snapToGrid w:val="0"/>
              <w:spacing w:before="120" w:line="320" w:lineRule="exact"/>
              <w:ind w:right="57"/>
              <w:rPr>
                <w:rFonts w:asciiTheme="minorEastAsia" w:eastAsiaTheme="minorEastAsia" w:hAnsiTheme="minorEastAsia" w:hint="eastAsia"/>
                <w:color w:val="000000" w:themeColor="text1"/>
                <w:sz w:val="24"/>
              </w:rPr>
            </w:pPr>
            <w:r>
              <w:rPr>
                <w:rFonts w:asciiTheme="minorEastAsia" w:eastAsiaTheme="minorEastAsia" w:hAnsiTheme="minorEastAsia" w:cs="微软雅黑" w:hint="eastAsia"/>
                <w:b/>
                <w:bCs/>
                <w:color w:val="000000" w:themeColor="text1"/>
                <w:sz w:val="24"/>
              </w:rPr>
              <w:t>受试者招募与伦理支撑：</w:t>
            </w:r>
            <w:r>
              <w:rPr>
                <w:rFonts w:asciiTheme="minorEastAsia" w:eastAsiaTheme="minorEastAsia" w:hAnsiTheme="minorEastAsia"/>
                <w:color w:val="000000" w:themeColor="text1"/>
                <w:sz w:val="24"/>
              </w:rPr>
              <w:t xml:space="preserve"> </w:t>
            </w:r>
            <w:r>
              <w:rPr>
                <w:rFonts w:asciiTheme="minorEastAsia" w:eastAsiaTheme="minorEastAsia" w:hAnsiTheme="minorEastAsia" w:cs="微软雅黑" w:hint="eastAsia"/>
                <w:color w:val="000000" w:themeColor="text1"/>
                <w:sz w:val="24"/>
              </w:rPr>
              <w:t>项目组与苏州市广济医院建立临床科研合作机制，可依托其焦虑障碍门诊开展样本筛选与伦理审核，目前已完成初步伦理</w:t>
            </w:r>
            <w:r>
              <w:rPr>
                <w:rFonts w:asciiTheme="minorEastAsia" w:eastAsiaTheme="minorEastAsia" w:hAnsiTheme="minorEastAsia" w:cs="___WRD_EMBED_SUB_45" w:hint="eastAsia"/>
                <w:color w:val="000000" w:themeColor="text1"/>
                <w:sz w:val="24"/>
              </w:rPr>
              <w:t>申报</w:t>
            </w:r>
            <w:r>
              <w:rPr>
                <w:rFonts w:asciiTheme="minorEastAsia" w:eastAsiaTheme="minorEastAsia" w:hAnsiTheme="minorEastAsia" w:cs="微软雅黑" w:hint="eastAsia"/>
                <w:color w:val="000000" w:themeColor="text1"/>
                <w:sz w:val="24"/>
              </w:rPr>
              <w:t>流程准备。</w:t>
            </w:r>
          </w:p>
          <w:p w14:paraId="4C136A9B" w14:textId="77777777" w:rsidR="00F3376F" w:rsidRDefault="00000000">
            <w:pPr>
              <w:adjustRightInd w:val="0"/>
              <w:snapToGrid w:val="0"/>
              <w:spacing w:before="120" w:line="320" w:lineRule="exact"/>
              <w:ind w:leftChars="27" w:left="84" w:right="57" w:firstLineChars="200" w:firstLine="466"/>
              <w:rPr>
                <w:rFonts w:asciiTheme="minorEastAsia" w:eastAsiaTheme="minorEastAsia" w:hAnsiTheme="minorEastAsia" w:hint="eastAsia"/>
                <w:b/>
                <w:bCs/>
                <w:color w:val="000000" w:themeColor="text1"/>
                <w:sz w:val="24"/>
              </w:rPr>
            </w:pPr>
            <w:r>
              <w:rPr>
                <w:rFonts w:asciiTheme="minorEastAsia" w:eastAsiaTheme="minorEastAsia" w:hAnsiTheme="minorEastAsia"/>
                <w:b/>
                <w:bCs/>
                <w:color w:val="000000" w:themeColor="text1"/>
                <w:sz w:val="24"/>
              </w:rPr>
              <w:t xml:space="preserve">2. </w:t>
            </w:r>
            <w:r>
              <w:rPr>
                <w:rFonts w:asciiTheme="minorEastAsia" w:eastAsiaTheme="minorEastAsia" w:hAnsiTheme="minorEastAsia" w:cs="微软雅黑" w:hint="eastAsia"/>
                <w:b/>
                <w:bCs/>
                <w:color w:val="000000" w:themeColor="text1"/>
                <w:sz w:val="24"/>
              </w:rPr>
              <w:t>尚缺少的实验条件</w:t>
            </w:r>
          </w:p>
          <w:p w14:paraId="1FEDA0F1" w14:textId="77777777" w:rsidR="00F3376F" w:rsidRDefault="00000000">
            <w:pPr>
              <w:numPr>
                <w:ilvl w:val="0"/>
                <w:numId w:val="9"/>
              </w:numPr>
              <w:adjustRightInd w:val="0"/>
              <w:snapToGrid w:val="0"/>
              <w:spacing w:before="120" w:line="320" w:lineRule="exact"/>
              <w:ind w:right="57"/>
              <w:rPr>
                <w:rFonts w:asciiTheme="minorEastAsia" w:eastAsiaTheme="minorEastAsia" w:hAnsiTheme="minorEastAsia" w:hint="eastAsia"/>
                <w:color w:val="000000" w:themeColor="text1"/>
                <w:sz w:val="24"/>
              </w:rPr>
            </w:pPr>
            <w:r>
              <w:rPr>
                <w:rFonts w:asciiTheme="minorEastAsia" w:eastAsiaTheme="minorEastAsia" w:hAnsiTheme="minorEastAsia" w:cs="微软雅黑" w:hint="eastAsia"/>
                <w:b/>
                <w:bCs/>
                <w:color w:val="000000" w:themeColor="text1"/>
                <w:sz w:val="24"/>
              </w:rPr>
              <w:t>生物标志物实验检测平台：</w:t>
            </w:r>
            <w:r>
              <w:rPr>
                <w:rFonts w:asciiTheme="minorEastAsia" w:eastAsiaTheme="minorEastAsia" w:hAnsiTheme="minorEastAsia"/>
                <w:color w:val="000000" w:themeColor="text1"/>
                <w:sz w:val="24"/>
              </w:rPr>
              <w:t xml:space="preserve"> </w:t>
            </w:r>
            <w:r>
              <w:rPr>
                <w:rFonts w:asciiTheme="minorEastAsia" w:eastAsiaTheme="minorEastAsia" w:hAnsiTheme="minorEastAsia" w:cs="微软雅黑" w:hint="eastAsia"/>
                <w:color w:val="000000" w:themeColor="text1"/>
                <w:sz w:val="24"/>
              </w:rPr>
              <w:t>血液样本中皮质醇、</w:t>
            </w:r>
            <w:r>
              <w:rPr>
                <w:rFonts w:asciiTheme="minorEastAsia" w:eastAsiaTheme="minorEastAsia" w:hAnsiTheme="minorEastAsia"/>
                <w:color w:val="000000" w:themeColor="text1"/>
                <w:sz w:val="24"/>
              </w:rPr>
              <w:t>BDNF</w:t>
            </w:r>
            <w:r>
              <w:rPr>
                <w:rFonts w:asciiTheme="minorEastAsia" w:eastAsiaTheme="minorEastAsia" w:hAnsiTheme="minorEastAsia" w:cs="微软雅黑" w:hint="eastAsia"/>
                <w:color w:val="000000" w:themeColor="text1"/>
                <w:sz w:val="24"/>
              </w:rPr>
              <w:t>、</w:t>
            </w:r>
            <w:r>
              <w:rPr>
                <w:rFonts w:asciiTheme="minorEastAsia" w:eastAsiaTheme="minorEastAsia" w:hAnsiTheme="minorEastAsia"/>
                <w:color w:val="000000" w:themeColor="text1"/>
                <w:sz w:val="24"/>
              </w:rPr>
              <w:t>IL-6</w:t>
            </w:r>
            <w:r>
              <w:rPr>
                <w:rFonts w:asciiTheme="minorEastAsia" w:eastAsiaTheme="minorEastAsia" w:hAnsiTheme="minorEastAsia" w:cs="微软雅黑" w:hint="eastAsia"/>
                <w:color w:val="000000" w:themeColor="text1"/>
                <w:sz w:val="24"/>
              </w:rPr>
              <w:t>等指标需借助临床生化或研究型实验室平台完成；</w:t>
            </w:r>
          </w:p>
          <w:p w14:paraId="7A43EEDA" w14:textId="77777777" w:rsidR="00F3376F" w:rsidRDefault="00000000">
            <w:pPr>
              <w:numPr>
                <w:ilvl w:val="0"/>
                <w:numId w:val="9"/>
              </w:numPr>
              <w:adjustRightInd w:val="0"/>
              <w:snapToGrid w:val="0"/>
              <w:spacing w:before="120" w:line="320" w:lineRule="exact"/>
              <w:ind w:right="57"/>
              <w:rPr>
                <w:rFonts w:asciiTheme="minorEastAsia" w:eastAsiaTheme="minorEastAsia" w:hAnsiTheme="minorEastAsia" w:hint="eastAsia"/>
                <w:color w:val="000000" w:themeColor="text1"/>
                <w:sz w:val="24"/>
              </w:rPr>
            </w:pPr>
            <w:r>
              <w:rPr>
                <w:rFonts w:asciiTheme="minorEastAsia" w:eastAsiaTheme="minorEastAsia" w:hAnsiTheme="minorEastAsia" w:cs="微软雅黑" w:hint="eastAsia"/>
                <w:b/>
                <w:bCs/>
                <w:color w:val="000000" w:themeColor="text1"/>
                <w:sz w:val="24"/>
              </w:rPr>
              <w:t>高密度脑电系统（如</w:t>
            </w:r>
            <w:r>
              <w:rPr>
                <w:rFonts w:asciiTheme="minorEastAsia" w:eastAsiaTheme="minorEastAsia" w:hAnsiTheme="minorEastAsia"/>
                <w:b/>
                <w:bCs/>
                <w:color w:val="000000" w:themeColor="text1"/>
                <w:sz w:val="24"/>
              </w:rPr>
              <w:t>64</w:t>
            </w:r>
            <w:r>
              <w:rPr>
                <w:rFonts w:asciiTheme="minorEastAsia" w:eastAsiaTheme="minorEastAsia" w:hAnsiTheme="minorEastAsia" w:cs="微软雅黑" w:hint="eastAsia"/>
                <w:b/>
                <w:bCs/>
                <w:color w:val="000000" w:themeColor="text1"/>
                <w:sz w:val="24"/>
              </w:rPr>
              <w:t>导及以上）与</w:t>
            </w:r>
            <w:r>
              <w:rPr>
                <w:rFonts w:asciiTheme="minorEastAsia" w:eastAsiaTheme="minorEastAsia" w:hAnsiTheme="minorEastAsia"/>
                <w:b/>
                <w:bCs/>
                <w:color w:val="000000" w:themeColor="text1"/>
                <w:sz w:val="24"/>
              </w:rPr>
              <w:t>fMRI</w:t>
            </w:r>
            <w:r>
              <w:rPr>
                <w:rFonts w:asciiTheme="minorEastAsia" w:eastAsiaTheme="minorEastAsia" w:hAnsiTheme="minorEastAsia" w:cs="微软雅黑" w:hint="eastAsia"/>
                <w:b/>
                <w:bCs/>
                <w:color w:val="000000" w:themeColor="text1"/>
                <w:sz w:val="24"/>
              </w:rPr>
              <w:t>等高级成像设备</w:t>
            </w:r>
            <w:r>
              <w:rPr>
                <w:rFonts w:asciiTheme="minorEastAsia" w:eastAsiaTheme="minorEastAsia" w:hAnsiTheme="minorEastAsia" w:cs="微软雅黑" w:hint="eastAsia"/>
                <w:color w:val="000000" w:themeColor="text1"/>
                <w:sz w:val="24"/>
              </w:rPr>
              <w:t>：用于探索更精细的神经网络机制；</w:t>
            </w:r>
          </w:p>
          <w:p w14:paraId="775DF79D" w14:textId="77777777" w:rsidR="00F3376F" w:rsidRDefault="00000000">
            <w:pPr>
              <w:adjustRightInd w:val="0"/>
              <w:snapToGrid w:val="0"/>
              <w:spacing w:before="120" w:line="320" w:lineRule="exact"/>
              <w:ind w:leftChars="27" w:left="84" w:right="57" w:firstLineChars="200" w:firstLine="466"/>
              <w:rPr>
                <w:rFonts w:asciiTheme="minorEastAsia" w:eastAsiaTheme="minorEastAsia" w:hAnsiTheme="minorEastAsia" w:hint="eastAsia"/>
                <w:b/>
                <w:bCs/>
                <w:color w:val="000000" w:themeColor="text1"/>
                <w:sz w:val="24"/>
              </w:rPr>
            </w:pPr>
            <w:r>
              <w:rPr>
                <w:rFonts w:asciiTheme="minorEastAsia" w:eastAsiaTheme="minorEastAsia" w:hAnsiTheme="minorEastAsia"/>
                <w:b/>
                <w:bCs/>
                <w:color w:val="000000" w:themeColor="text1"/>
                <w:sz w:val="24"/>
              </w:rPr>
              <w:t xml:space="preserve">3. </w:t>
            </w:r>
            <w:r>
              <w:rPr>
                <w:rFonts w:asciiTheme="minorEastAsia" w:eastAsiaTheme="minorEastAsia" w:hAnsiTheme="minorEastAsia" w:cs="微软雅黑" w:hint="eastAsia"/>
                <w:b/>
                <w:bCs/>
                <w:color w:val="000000" w:themeColor="text1"/>
                <w:sz w:val="24"/>
              </w:rPr>
              <w:t>拟解决的途径</w:t>
            </w:r>
          </w:p>
          <w:p w14:paraId="4233EA9A" w14:textId="77777777" w:rsidR="00F3376F" w:rsidRDefault="00000000">
            <w:pPr>
              <w:numPr>
                <w:ilvl w:val="0"/>
                <w:numId w:val="10"/>
              </w:numPr>
              <w:adjustRightInd w:val="0"/>
              <w:snapToGrid w:val="0"/>
              <w:spacing w:before="120" w:line="320" w:lineRule="exact"/>
              <w:ind w:right="57"/>
              <w:rPr>
                <w:rFonts w:asciiTheme="minorEastAsia" w:eastAsiaTheme="minorEastAsia" w:hAnsiTheme="minorEastAsia" w:hint="eastAsia"/>
                <w:color w:val="000000" w:themeColor="text1"/>
                <w:sz w:val="24"/>
              </w:rPr>
            </w:pPr>
            <w:r>
              <w:rPr>
                <w:rFonts w:asciiTheme="minorEastAsia" w:eastAsiaTheme="minorEastAsia" w:hAnsiTheme="minorEastAsia" w:cs="微软雅黑" w:hint="eastAsia"/>
                <w:b/>
                <w:bCs/>
                <w:color w:val="000000" w:themeColor="text1"/>
                <w:sz w:val="24"/>
              </w:rPr>
              <w:t>依托苏州大学附属第四医院及苏州市广济医院</w:t>
            </w:r>
            <w:r>
              <w:rPr>
                <w:rFonts w:asciiTheme="minorEastAsia" w:eastAsiaTheme="minorEastAsia" w:hAnsiTheme="minorEastAsia" w:cs="微软雅黑" w:hint="eastAsia"/>
                <w:color w:val="000000" w:themeColor="text1"/>
                <w:sz w:val="24"/>
              </w:rPr>
              <w:t>脑电设备与神经心理评估空间，结合医工交叉学科支持完成脑电</w:t>
            </w:r>
            <w:r>
              <w:rPr>
                <w:rFonts w:asciiTheme="minorEastAsia" w:eastAsiaTheme="minorEastAsia" w:hAnsiTheme="minorEastAsia"/>
                <w:color w:val="000000" w:themeColor="text1"/>
                <w:sz w:val="24"/>
              </w:rPr>
              <w:t>+</w:t>
            </w:r>
            <w:r>
              <w:rPr>
                <w:rFonts w:asciiTheme="minorEastAsia" w:eastAsiaTheme="minorEastAsia" w:hAnsiTheme="minorEastAsia" w:cs="微软雅黑" w:hint="eastAsia"/>
                <w:color w:val="000000" w:themeColor="text1"/>
                <w:sz w:val="24"/>
              </w:rPr>
              <w:t>心理</w:t>
            </w:r>
            <w:r>
              <w:rPr>
                <w:rFonts w:asciiTheme="minorEastAsia" w:eastAsiaTheme="minorEastAsia" w:hAnsiTheme="minorEastAsia"/>
                <w:color w:val="000000" w:themeColor="text1"/>
                <w:sz w:val="24"/>
              </w:rPr>
              <w:t>+</w:t>
            </w:r>
            <w:r>
              <w:rPr>
                <w:rFonts w:asciiTheme="minorEastAsia" w:eastAsiaTheme="minorEastAsia" w:hAnsiTheme="minorEastAsia" w:hint="eastAsia"/>
                <w:color w:val="000000" w:themeColor="text1"/>
                <w:sz w:val="24"/>
              </w:rPr>
              <w:t>生化</w:t>
            </w:r>
            <w:r>
              <w:rPr>
                <w:rFonts w:asciiTheme="minorEastAsia" w:eastAsiaTheme="minorEastAsia" w:hAnsiTheme="minorEastAsia" w:cs="微软雅黑" w:hint="eastAsia"/>
                <w:color w:val="000000" w:themeColor="text1"/>
                <w:sz w:val="24"/>
              </w:rPr>
              <w:t>多模态同步采集；</w:t>
            </w:r>
          </w:p>
          <w:p w14:paraId="5CBBF879" w14:textId="77777777" w:rsidR="00F3376F" w:rsidRDefault="00000000">
            <w:pPr>
              <w:numPr>
                <w:ilvl w:val="0"/>
                <w:numId w:val="10"/>
              </w:numPr>
              <w:adjustRightInd w:val="0"/>
              <w:snapToGrid w:val="0"/>
              <w:spacing w:before="120" w:line="320" w:lineRule="exact"/>
              <w:ind w:right="57"/>
              <w:rPr>
                <w:rFonts w:asciiTheme="minorEastAsia" w:eastAsiaTheme="minorEastAsia" w:hAnsiTheme="minorEastAsia" w:hint="eastAsia"/>
                <w:color w:val="000000" w:themeColor="text1"/>
                <w:sz w:val="24"/>
              </w:rPr>
            </w:pPr>
            <w:r>
              <w:rPr>
                <w:rFonts w:asciiTheme="minorEastAsia" w:eastAsiaTheme="minorEastAsia" w:hAnsiTheme="minorEastAsia" w:cs="微软雅黑" w:hint="eastAsia"/>
                <w:b/>
                <w:bCs/>
                <w:color w:val="000000" w:themeColor="text1"/>
                <w:sz w:val="24"/>
              </w:rPr>
              <w:t>多中心平台共建机制：</w:t>
            </w:r>
            <w:r>
              <w:rPr>
                <w:rFonts w:asciiTheme="minorEastAsia" w:eastAsiaTheme="minorEastAsia" w:hAnsiTheme="minorEastAsia"/>
                <w:color w:val="000000" w:themeColor="text1"/>
                <w:sz w:val="24"/>
              </w:rPr>
              <w:t xml:space="preserve"> </w:t>
            </w:r>
            <w:r>
              <w:rPr>
                <w:rFonts w:asciiTheme="minorEastAsia" w:eastAsiaTheme="minorEastAsia" w:hAnsiTheme="minorEastAsia" w:cs="微软雅黑" w:hint="eastAsia"/>
                <w:color w:val="000000" w:themeColor="text1"/>
                <w:sz w:val="24"/>
              </w:rPr>
              <w:t>拟在苏州市广济医院建立干预</w:t>
            </w:r>
            <w:r>
              <w:rPr>
                <w:rFonts w:asciiTheme="minorEastAsia" w:eastAsiaTheme="minorEastAsia" w:hAnsiTheme="minorEastAsia"/>
                <w:color w:val="000000" w:themeColor="text1"/>
                <w:sz w:val="24"/>
              </w:rPr>
              <w:t>-</w:t>
            </w:r>
            <w:r>
              <w:rPr>
                <w:rFonts w:asciiTheme="minorEastAsia" w:eastAsiaTheme="minorEastAsia" w:hAnsiTheme="minorEastAsia" w:cs="微软雅黑" w:hint="eastAsia"/>
                <w:color w:val="000000" w:themeColor="text1"/>
                <w:sz w:val="24"/>
              </w:rPr>
              <w:t>测评</w:t>
            </w:r>
            <w:r>
              <w:rPr>
                <w:rFonts w:asciiTheme="minorEastAsia" w:eastAsiaTheme="minorEastAsia" w:hAnsiTheme="minorEastAsia"/>
                <w:color w:val="000000" w:themeColor="text1"/>
                <w:sz w:val="24"/>
              </w:rPr>
              <w:t>-</w:t>
            </w:r>
            <w:r>
              <w:rPr>
                <w:rFonts w:asciiTheme="minorEastAsia" w:eastAsiaTheme="minorEastAsia" w:hAnsiTheme="minorEastAsia" w:cs="微软雅黑" w:hint="eastAsia"/>
                <w:color w:val="000000" w:themeColor="text1"/>
                <w:sz w:val="24"/>
              </w:rPr>
              <w:t>采样流程试点，形成后期干预推广基地；</w:t>
            </w:r>
          </w:p>
          <w:p w14:paraId="323834B1" w14:textId="77777777" w:rsidR="00F3376F" w:rsidRDefault="00000000">
            <w:pPr>
              <w:numPr>
                <w:ilvl w:val="0"/>
                <w:numId w:val="10"/>
              </w:numPr>
              <w:adjustRightInd w:val="0"/>
              <w:snapToGrid w:val="0"/>
              <w:spacing w:before="120" w:line="320" w:lineRule="exact"/>
              <w:ind w:right="57"/>
              <w:rPr>
                <w:rFonts w:asciiTheme="minorEastAsia" w:eastAsiaTheme="minorEastAsia" w:hAnsiTheme="minorEastAsia" w:hint="eastAsia"/>
                <w:color w:val="000000" w:themeColor="text1"/>
                <w:sz w:val="24"/>
              </w:rPr>
            </w:pPr>
            <w:r>
              <w:rPr>
                <w:rFonts w:asciiTheme="minorEastAsia" w:eastAsiaTheme="minorEastAsia" w:hAnsiTheme="minorEastAsia" w:cs="微软雅黑" w:hint="eastAsia"/>
                <w:b/>
                <w:bCs/>
                <w:color w:val="000000" w:themeColor="text1"/>
                <w:sz w:val="24"/>
              </w:rPr>
              <w:t>设备与技术</w:t>
            </w:r>
            <w:r>
              <w:rPr>
                <w:rFonts w:asciiTheme="minorEastAsia" w:eastAsiaTheme="minorEastAsia" w:hAnsiTheme="minorEastAsia" w:cs="___WRD_EMBED_SUB_45" w:hint="eastAsia"/>
                <w:b/>
                <w:bCs/>
                <w:color w:val="000000" w:themeColor="text1"/>
                <w:sz w:val="24"/>
              </w:rPr>
              <w:t>人</w:t>
            </w:r>
            <w:r>
              <w:rPr>
                <w:rFonts w:asciiTheme="minorEastAsia" w:eastAsiaTheme="minorEastAsia" w:hAnsiTheme="minorEastAsia" w:cs="微软雅黑" w:hint="eastAsia"/>
                <w:b/>
                <w:bCs/>
                <w:color w:val="000000" w:themeColor="text1"/>
                <w:sz w:val="24"/>
              </w:rPr>
              <w:t>员补充：</w:t>
            </w:r>
            <w:r>
              <w:rPr>
                <w:rFonts w:asciiTheme="minorEastAsia" w:eastAsiaTheme="minorEastAsia" w:hAnsiTheme="minorEastAsia"/>
                <w:color w:val="000000" w:themeColor="text1"/>
                <w:sz w:val="24"/>
              </w:rPr>
              <w:t xml:space="preserve"> </w:t>
            </w:r>
            <w:r>
              <w:rPr>
                <w:rFonts w:asciiTheme="minorEastAsia" w:eastAsiaTheme="minorEastAsia" w:hAnsiTheme="minorEastAsia" w:cs="微软雅黑" w:hint="eastAsia"/>
                <w:color w:val="000000" w:themeColor="text1"/>
                <w:sz w:val="24"/>
              </w:rPr>
              <w:t>课题经费将用于采购干预播放设备（声学耳机）、实验耗材及试剂，同时支持参与者交通补助与科研助理聘用；</w:t>
            </w:r>
          </w:p>
          <w:p w14:paraId="066D4A0D" w14:textId="77777777" w:rsidR="00F3376F" w:rsidRDefault="00000000">
            <w:pPr>
              <w:adjustRightInd w:val="0"/>
              <w:snapToGrid w:val="0"/>
              <w:spacing w:before="120" w:line="320" w:lineRule="exact"/>
              <w:ind w:leftChars="27" w:left="84" w:right="57" w:firstLineChars="200" w:firstLine="464"/>
              <w:rPr>
                <w:rFonts w:asciiTheme="minorEastAsia" w:eastAsiaTheme="minorEastAsia" w:hAnsiTheme="minorEastAsia" w:hint="eastAsia"/>
                <w:color w:val="000000" w:themeColor="text1"/>
                <w:sz w:val="24"/>
              </w:rPr>
            </w:pPr>
            <w:r>
              <w:rPr>
                <w:rFonts w:asciiTheme="minorEastAsia" w:eastAsiaTheme="minorEastAsia" w:hAnsiTheme="minorEastAsia" w:cs="微软雅黑" w:hint="eastAsia"/>
                <w:color w:val="000000" w:themeColor="text1"/>
                <w:sz w:val="24"/>
              </w:rPr>
              <w:t>综上所述，项目团队在心理干预执行、脑电信号采集处理、样本资源获取等方面具备坚实基础，可有效保障本项目顺利、高质量完成。</w:t>
            </w:r>
          </w:p>
          <w:p w14:paraId="151B3C42" w14:textId="77777777" w:rsidR="00F3376F" w:rsidRDefault="00F3376F">
            <w:pPr>
              <w:adjustRightInd w:val="0"/>
              <w:snapToGrid w:val="0"/>
              <w:spacing w:before="120" w:line="320" w:lineRule="exact"/>
              <w:ind w:right="57"/>
              <w:rPr>
                <w:color w:val="000000" w:themeColor="text1"/>
                <w:sz w:val="24"/>
              </w:rPr>
            </w:pPr>
          </w:p>
          <w:p w14:paraId="0F0BC8BE" w14:textId="77777777" w:rsidR="00F3376F" w:rsidRDefault="00F3376F">
            <w:pPr>
              <w:adjustRightInd w:val="0"/>
              <w:snapToGrid w:val="0"/>
              <w:spacing w:before="120" w:line="320" w:lineRule="exact"/>
              <w:ind w:right="57"/>
              <w:rPr>
                <w:color w:val="000000" w:themeColor="text1"/>
                <w:sz w:val="24"/>
              </w:rPr>
            </w:pPr>
          </w:p>
        </w:tc>
      </w:tr>
      <w:tr w:rsidR="00F3376F" w14:paraId="6E640714" w14:textId="77777777">
        <w:trPr>
          <w:gridAfter w:val="1"/>
          <w:wAfter w:w="14" w:type="pct"/>
          <w:jc w:val="center"/>
        </w:trPr>
        <w:tc>
          <w:tcPr>
            <w:tcW w:w="4986" w:type="pct"/>
          </w:tcPr>
          <w:p w14:paraId="460C73BC" w14:textId="77777777" w:rsidR="00F3376F" w:rsidRDefault="00000000">
            <w:pPr>
              <w:adjustRightInd w:val="0"/>
              <w:snapToGrid w:val="0"/>
              <w:spacing w:before="120" w:line="320" w:lineRule="exact"/>
              <w:ind w:firstLineChars="200"/>
              <w:rPr>
                <w:rFonts w:ascii="方正仿宋_GBK" w:eastAsia="方正仿宋_GBK"/>
                <w:color w:val="000000" w:themeColor="text1"/>
                <w:sz w:val="24"/>
              </w:rPr>
            </w:pPr>
            <w:r>
              <w:rPr>
                <w:rFonts w:ascii="方正仿宋_GBK" w:eastAsia="方正仿宋_GBK" w:hint="eastAsia"/>
                <w:color w:val="000000" w:themeColor="text1"/>
                <w:sz w:val="24"/>
              </w:rPr>
              <w:lastRenderedPageBreak/>
              <w:t>3．与本项目有关的近五年具体研究成果</w:t>
            </w:r>
          </w:p>
          <w:p w14:paraId="66F7F04C" w14:textId="77777777" w:rsidR="00F3376F" w:rsidRDefault="00000000">
            <w:pPr>
              <w:spacing w:line="280" w:lineRule="exact"/>
              <w:rPr>
                <w:rFonts w:ascii="方正仿宋_GBK" w:eastAsia="方正仿宋_GBK"/>
                <w:b/>
                <w:color w:val="000000" w:themeColor="text1"/>
                <w:sz w:val="24"/>
              </w:rPr>
            </w:pPr>
            <w:r>
              <w:rPr>
                <w:rFonts w:ascii="方正仿宋_GBK" w:eastAsia="方正仿宋_GBK" w:hint="eastAsia"/>
                <w:b/>
                <w:color w:val="000000" w:themeColor="text1"/>
                <w:sz w:val="24"/>
              </w:rPr>
              <w:t>（1）科研项目（限本项目第一负责人，近五年，地市级及以上）</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695"/>
              <w:gridCol w:w="1280"/>
              <w:gridCol w:w="709"/>
              <w:gridCol w:w="708"/>
              <w:gridCol w:w="567"/>
              <w:gridCol w:w="1276"/>
              <w:gridCol w:w="289"/>
              <w:gridCol w:w="3220"/>
              <w:tblGridChange w:id="579">
                <w:tblGrid>
                  <w:gridCol w:w="695"/>
                  <w:gridCol w:w="1280"/>
                  <w:gridCol w:w="709"/>
                  <w:gridCol w:w="708"/>
                  <w:gridCol w:w="567"/>
                  <w:gridCol w:w="1276"/>
                  <w:gridCol w:w="289"/>
                  <w:gridCol w:w="3220"/>
                </w:tblGrid>
              </w:tblGridChange>
            </w:tblGrid>
            <w:tr w:rsidR="00F3376F" w14:paraId="346F8583" w14:textId="77777777">
              <w:trPr>
                <w:cantSplit/>
                <w:trHeight w:hRule="exact" w:val="858"/>
                <w:jc w:val="center"/>
              </w:trPr>
              <w:tc>
                <w:tcPr>
                  <w:tcW w:w="695" w:type="dxa"/>
                  <w:vAlign w:val="center"/>
                </w:tcPr>
                <w:p w14:paraId="3CA8E3BD"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序号</w:t>
                  </w:r>
                </w:p>
              </w:tc>
              <w:tc>
                <w:tcPr>
                  <w:tcW w:w="1280" w:type="dxa"/>
                  <w:vAlign w:val="center"/>
                </w:tcPr>
                <w:p w14:paraId="75238FA9"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项目名称</w:t>
                  </w:r>
                </w:p>
              </w:tc>
              <w:tc>
                <w:tcPr>
                  <w:tcW w:w="709" w:type="dxa"/>
                  <w:vAlign w:val="center"/>
                </w:tcPr>
                <w:p w14:paraId="5605A9A0"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起止时间</w:t>
                  </w:r>
                </w:p>
              </w:tc>
              <w:tc>
                <w:tcPr>
                  <w:tcW w:w="708" w:type="dxa"/>
                  <w:vAlign w:val="center"/>
                </w:tcPr>
                <w:p w14:paraId="7C6FDE8C"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项目来源</w:t>
                  </w:r>
                </w:p>
              </w:tc>
              <w:tc>
                <w:tcPr>
                  <w:tcW w:w="567" w:type="dxa"/>
                  <w:vAlign w:val="center"/>
                </w:tcPr>
                <w:p w14:paraId="3E207E88"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项目</w:t>
                  </w:r>
                </w:p>
                <w:p w14:paraId="7AF5B695"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级别</w:t>
                  </w:r>
                </w:p>
              </w:tc>
              <w:tc>
                <w:tcPr>
                  <w:tcW w:w="1276" w:type="dxa"/>
                  <w:vAlign w:val="center"/>
                </w:tcPr>
                <w:p w14:paraId="3FBF5671"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资助金额（万）</w:t>
                  </w:r>
                </w:p>
              </w:tc>
              <w:tc>
                <w:tcPr>
                  <w:tcW w:w="289" w:type="dxa"/>
                  <w:vAlign w:val="center"/>
                </w:tcPr>
                <w:p w14:paraId="3AA73DBD"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排名</w:t>
                  </w:r>
                </w:p>
              </w:tc>
              <w:tc>
                <w:tcPr>
                  <w:tcW w:w="3220" w:type="dxa"/>
                  <w:vAlign w:val="center"/>
                </w:tcPr>
                <w:p w14:paraId="241DB46C"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项目进展与成果转化情况</w:t>
                  </w:r>
                </w:p>
              </w:tc>
            </w:tr>
            <w:tr w:rsidR="00F3376F" w14:paraId="52613BEE" w14:textId="77777777" w:rsidTr="00F3376F">
              <w:tblPrEx>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PrExChange w:id="580" w:author="Administrator" w:date="2025-07-24T08:18:00Z">
                  <w:tblPrEx>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PrEx>
                </w:tblPrExChange>
              </w:tblPrEx>
              <w:trPr>
                <w:cantSplit/>
                <w:trHeight w:hRule="exact" w:val="479"/>
                <w:jc w:val="center"/>
                <w:trPrChange w:id="581" w:author="Administrator" w:date="2025-07-24T08:18:00Z">
                  <w:trPr>
                    <w:cantSplit/>
                    <w:trHeight w:hRule="exact" w:val="969"/>
                    <w:jc w:val="center"/>
                  </w:trPr>
                </w:trPrChange>
              </w:trPr>
              <w:tc>
                <w:tcPr>
                  <w:tcW w:w="695" w:type="dxa"/>
                  <w:vAlign w:val="center"/>
                  <w:tcPrChange w:id="582" w:author="Administrator" w:date="2025-07-24T08:18:00Z">
                    <w:tcPr>
                      <w:tcW w:w="695" w:type="dxa"/>
                      <w:vAlign w:val="center"/>
                    </w:tcPr>
                  </w:tcPrChange>
                </w:tcPr>
                <w:p w14:paraId="18D33423" w14:textId="77777777" w:rsidR="00F3376F" w:rsidRDefault="00F3376F">
                  <w:pPr>
                    <w:spacing w:line="320" w:lineRule="exact"/>
                    <w:jc w:val="center"/>
                    <w:rPr>
                      <w:rFonts w:eastAsia="黑体"/>
                      <w:color w:val="000000" w:themeColor="text1"/>
                      <w:sz w:val="21"/>
                      <w:szCs w:val="21"/>
                    </w:rPr>
                  </w:pPr>
                </w:p>
              </w:tc>
              <w:tc>
                <w:tcPr>
                  <w:tcW w:w="1280" w:type="dxa"/>
                  <w:vAlign w:val="center"/>
                  <w:tcPrChange w:id="583" w:author="Administrator" w:date="2025-07-24T08:18:00Z">
                    <w:tcPr>
                      <w:tcW w:w="1280" w:type="dxa"/>
                      <w:vAlign w:val="center"/>
                    </w:tcPr>
                  </w:tcPrChange>
                </w:tcPr>
                <w:p w14:paraId="05AC8B30" w14:textId="77777777" w:rsidR="00F3376F" w:rsidRDefault="00000000">
                  <w:pPr>
                    <w:spacing w:line="320" w:lineRule="exact"/>
                    <w:jc w:val="center"/>
                    <w:rPr>
                      <w:rFonts w:eastAsia="黑体"/>
                      <w:color w:val="000000" w:themeColor="text1"/>
                      <w:sz w:val="21"/>
                      <w:szCs w:val="21"/>
                    </w:rPr>
                  </w:pPr>
                  <w:ins w:id="584" w:author="Administrator" w:date="2025-07-24T08:18:00Z">
                    <w:r>
                      <w:rPr>
                        <w:rFonts w:eastAsia="黑体" w:hint="eastAsia"/>
                        <w:color w:val="000000" w:themeColor="text1"/>
                        <w:sz w:val="21"/>
                        <w:szCs w:val="21"/>
                      </w:rPr>
                      <w:t>无</w:t>
                    </w:r>
                  </w:ins>
                </w:p>
              </w:tc>
              <w:tc>
                <w:tcPr>
                  <w:tcW w:w="709" w:type="dxa"/>
                  <w:vAlign w:val="center"/>
                  <w:tcPrChange w:id="585" w:author="Administrator" w:date="2025-07-24T08:18:00Z">
                    <w:tcPr>
                      <w:tcW w:w="709" w:type="dxa"/>
                      <w:vAlign w:val="center"/>
                    </w:tcPr>
                  </w:tcPrChange>
                </w:tcPr>
                <w:p w14:paraId="5584F08F" w14:textId="77777777" w:rsidR="00F3376F" w:rsidRDefault="00F3376F">
                  <w:pPr>
                    <w:spacing w:line="320" w:lineRule="exact"/>
                    <w:jc w:val="center"/>
                    <w:rPr>
                      <w:rFonts w:eastAsia="黑体"/>
                      <w:color w:val="000000" w:themeColor="text1"/>
                      <w:spacing w:val="0"/>
                      <w:sz w:val="21"/>
                      <w:szCs w:val="21"/>
                    </w:rPr>
                  </w:pPr>
                </w:p>
              </w:tc>
              <w:tc>
                <w:tcPr>
                  <w:tcW w:w="708" w:type="dxa"/>
                  <w:vAlign w:val="center"/>
                  <w:tcPrChange w:id="586" w:author="Administrator" w:date="2025-07-24T08:18:00Z">
                    <w:tcPr>
                      <w:tcW w:w="708" w:type="dxa"/>
                      <w:vAlign w:val="center"/>
                    </w:tcPr>
                  </w:tcPrChange>
                </w:tcPr>
                <w:p w14:paraId="22A2FBC2" w14:textId="77777777" w:rsidR="00F3376F" w:rsidRDefault="00F3376F">
                  <w:pPr>
                    <w:spacing w:line="320" w:lineRule="exact"/>
                    <w:jc w:val="center"/>
                    <w:rPr>
                      <w:rFonts w:eastAsia="黑体"/>
                      <w:color w:val="000000" w:themeColor="text1"/>
                      <w:spacing w:val="0"/>
                      <w:sz w:val="21"/>
                      <w:szCs w:val="21"/>
                    </w:rPr>
                  </w:pPr>
                </w:p>
              </w:tc>
              <w:tc>
                <w:tcPr>
                  <w:tcW w:w="567" w:type="dxa"/>
                  <w:vAlign w:val="center"/>
                  <w:tcPrChange w:id="587" w:author="Administrator" w:date="2025-07-24T08:18:00Z">
                    <w:tcPr>
                      <w:tcW w:w="567" w:type="dxa"/>
                      <w:vAlign w:val="center"/>
                    </w:tcPr>
                  </w:tcPrChange>
                </w:tcPr>
                <w:p w14:paraId="0C6FEFAA" w14:textId="77777777" w:rsidR="00F3376F" w:rsidRDefault="00F3376F">
                  <w:pPr>
                    <w:spacing w:line="320" w:lineRule="exact"/>
                    <w:jc w:val="center"/>
                    <w:rPr>
                      <w:rFonts w:eastAsia="黑体"/>
                      <w:color w:val="000000" w:themeColor="text1"/>
                      <w:spacing w:val="0"/>
                      <w:sz w:val="21"/>
                      <w:szCs w:val="21"/>
                    </w:rPr>
                  </w:pPr>
                </w:p>
              </w:tc>
              <w:tc>
                <w:tcPr>
                  <w:tcW w:w="1276" w:type="dxa"/>
                  <w:vAlign w:val="center"/>
                  <w:tcPrChange w:id="588" w:author="Administrator" w:date="2025-07-24T08:18:00Z">
                    <w:tcPr>
                      <w:tcW w:w="1276" w:type="dxa"/>
                      <w:vAlign w:val="center"/>
                    </w:tcPr>
                  </w:tcPrChange>
                </w:tcPr>
                <w:p w14:paraId="31D3A55D" w14:textId="77777777" w:rsidR="00F3376F" w:rsidRDefault="00000000">
                  <w:pPr>
                    <w:spacing w:line="320" w:lineRule="exact"/>
                    <w:jc w:val="center"/>
                    <w:rPr>
                      <w:rFonts w:eastAsia="黑体"/>
                      <w:color w:val="000000" w:themeColor="text1"/>
                      <w:spacing w:val="0"/>
                      <w:sz w:val="21"/>
                      <w:szCs w:val="21"/>
                    </w:rPr>
                  </w:pPr>
                  <w:del w:id="589" w:author="Administrator" w:date="2025-07-24T08:18:00Z">
                    <w:r>
                      <w:rPr>
                        <w:rFonts w:ascii="方正仿宋_GBK" w:eastAsia="方正仿宋_GBK" w:hint="eastAsia"/>
                        <w:color w:val="000000" w:themeColor="text1"/>
                        <w:sz w:val="24"/>
                      </w:rPr>
                      <w:delText>地市级及以上政府财政拨款金额</w:delText>
                    </w:r>
                  </w:del>
                </w:p>
              </w:tc>
              <w:tc>
                <w:tcPr>
                  <w:tcW w:w="289" w:type="dxa"/>
                  <w:vAlign w:val="center"/>
                  <w:tcPrChange w:id="590" w:author="Administrator" w:date="2025-07-24T08:18:00Z">
                    <w:tcPr>
                      <w:tcW w:w="289" w:type="dxa"/>
                      <w:vAlign w:val="center"/>
                    </w:tcPr>
                  </w:tcPrChange>
                </w:tcPr>
                <w:p w14:paraId="7FF6B211" w14:textId="77777777" w:rsidR="00F3376F" w:rsidRDefault="00F3376F">
                  <w:pPr>
                    <w:spacing w:line="320" w:lineRule="exact"/>
                    <w:jc w:val="center"/>
                    <w:rPr>
                      <w:rFonts w:eastAsia="黑体"/>
                      <w:color w:val="000000" w:themeColor="text1"/>
                      <w:spacing w:val="0"/>
                      <w:sz w:val="21"/>
                      <w:szCs w:val="21"/>
                    </w:rPr>
                  </w:pPr>
                </w:p>
              </w:tc>
              <w:tc>
                <w:tcPr>
                  <w:tcW w:w="3220" w:type="dxa"/>
                  <w:vAlign w:val="center"/>
                  <w:tcPrChange w:id="591" w:author="Administrator" w:date="2025-07-24T08:18:00Z">
                    <w:tcPr>
                      <w:tcW w:w="3220" w:type="dxa"/>
                      <w:vAlign w:val="center"/>
                    </w:tcPr>
                  </w:tcPrChange>
                </w:tcPr>
                <w:p w14:paraId="39C31BD7" w14:textId="77777777" w:rsidR="00F3376F" w:rsidRDefault="00000000">
                  <w:pPr>
                    <w:spacing w:line="320" w:lineRule="exact"/>
                    <w:jc w:val="center"/>
                    <w:rPr>
                      <w:rFonts w:eastAsia="黑体"/>
                      <w:color w:val="000000" w:themeColor="text1"/>
                      <w:spacing w:val="0"/>
                      <w:sz w:val="21"/>
                      <w:szCs w:val="21"/>
                    </w:rPr>
                  </w:pPr>
                  <w:del w:id="592" w:author="Administrator" w:date="2025-07-24T08:18:00Z">
                    <w:r>
                      <w:rPr>
                        <w:rFonts w:ascii="方正仿宋_GBK" w:eastAsia="方正仿宋_GBK" w:hint="eastAsia"/>
                        <w:color w:val="000000" w:themeColor="text1"/>
                        <w:sz w:val="24"/>
                      </w:rPr>
                      <w:delText>包括已结题、正在进行等，其中正在进行的项目注明预计完成时间</w:delText>
                    </w:r>
                  </w:del>
                </w:p>
              </w:tc>
            </w:tr>
          </w:tbl>
          <w:p w14:paraId="4BE27680" w14:textId="77777777" w:rsidR="00F3376F" w:rsidRDefault="00000000">
            <w:pPr>
              <w:spacing w:line="400" w:lineRule="exact"/>
              <w:rPr>
                <w:rFonts w:ascii="方正仿宋_GBK" w:eastAsia="方正仿宋_GBK"/>
                <w:color w:val="000000" w:themeColor="text1"/>
                <w:sz w:val="24"/>
              </w:rPr>
            </w:pPr>
            <w:r>
              <w:rPr>
                <w:rFonts w:ascii="方正仿宋_GBK" w:eastAsia="方正仿宋_GBK" w:hint="eastAsia"/>
                <w:color w:val="000000" w:themeColor="text1"/>
                <w:sz w:val="24"/>
              </w:rPr>
              <w:t>注：上传显示地市级及以上财政拨款金额的批文、</w:t>
            </w:r>
            <w:r>
              <w:rPr>
                <w:rFonts w:ascii="方正仿宋_GBK" w:eastAsia="方正仿宋_GBK"/>
                <w:color w:val="000000" w:themeColor="text1"/>
                <w:sz w:val="24"/>
              </w:rPr>
              <w:t>合同</w:t>
            </w:r>
            <w:r>
              <w:rPr>
                <w:rFonts w:ascii="方正仿宋_GBK" w:eastAsia="方正仿宋_GBK" w:hint="eastAsia"/>
                <w:color w:val="000000" w:themeColor="text1"/>
                <w:sz w:val="24"/>
              </w:rPr>
              <w:t>。</w:t>
            </w:r>
          </w:p>
          <w:p w14:paraId="63DF49FB" w14:textId="77777777" w:rsidR="00F3376F" w:rsidRDefault="00000000">
            <w:pPr>
              <w:adjustRightInd w:val="0"/>
              <w:snapToGrid w:val="0"/>
              <w:spacing w:before="120" w:line="320" w:lineRule="exact"/>
              <w:jc w:val="left"/>
              <w:rPr>
                <w:rFonts w:ascii="方正仿宋_GBK" w:eastAsia="方正仿宋_GBK"/>
                <w:b/>
                <w:color w:val="000000" w:themeColor="text1"/>
                <w:sz w:val="24"/>
              </w:rPr>
            </w:pPr>
            <w:r>
              <w:rPr>
                <w:rFonts w:ascii="方正仿宋_GBK" w:eastAsia="方正仿宋_GBK" w:hint="eastAsia"/>
                <w:b/>
                <w:color w:val="000000" w:themeColor="text1"/>
                <w:sz w:val="24"/>
              </w:rPr>
              <w:t>（2）科研奖励（限本项目第一负责人，近五年，地市级及以上）</w:t>
            </w:r>
          </w:p>
          <w:tbl>
            <w:tblPr>
              <w:tblW w:w="4938"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4A0" w:firstRow="1" w:lastRow="0" w:firstColumn="1" w:lastColumn="0" w:noHBand="0" w:noVBand="1"/>
              <w:tblPrChange w:id="593" w:author="Administrator" w:date="2025-07-24T08:18:00Z">
                <w:tblPr>
                  <w:tblW w:w="4938"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PrChange>
            </w:tblPr>
            <w:tblGrid>
              <w:gridCol w:w="611"/>
              <w:gridCol w:w="3062"/>
              <w:gridCol w:w="1843"/>
              <w:gridCol w:w="992"/>
              <w:gridCol w:w="992"/>
              <w:gridCol w:w="1136"/>
              <w:tblGridChange w:id="594">
                <w:tblGrid>
                  <w:gridCol w:w="611"/>
                  <w:gridCol w:w="3062"/>
                  <w:gridCol w:w="1843"/>
                  <w:gridCol w:w="992"/>
                  <w:gridCol w:w="992"/>
                  <w:gridCol w:w="1136"/>
                </w:tblGrid>
              </w:tblGridChange>
            </w:tblGrid>
            <w:tr w:rsidR="00F3376F" w14:paraId="6F818B22" w14:textId="77777777" w:rsidTr="00F3376F">
              <w:trPr>
                <w:cantSplit/>
                <w:trHeight w:hRule="exact" w:val="624"/>
                <w:jc w:val="center"/>
                <w:trPrChange w:id="595" w:author="Administrator" w:date="2025-07-24T08:18:00Z">
                  <w:trPr>
                    <w:cantSplit/>
                    <w:trHeight w:hRule="exact" w:val="624"/>
                    <w:jc w:val="center"/>
                  </w:trPr>
                </w:trPrChange>
              </w:trPr>
              <w:tc>
                <w:tcPr>
                  <w:tcW w:w="611" w:type="dxa"/>
                  <w:vAlign w:val="center"/>
                  <w:tcPrChange w:id="596" w:author="Administrator" w:date="2025-07-24T08:18:00Z">
                    <w:tcPr>
                      <w:tcW w:w="612" w:type="dxa"/>
                      <w:vAlign w:val="center"/>
                    </w:tcPr>
                  </w:tcPrChange>
                </w:tcPr>
                <w:p w14:paraId="4239D8AF"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序号</w:t>
                  </w:r>
                </w:p>
              </w:tc>
              <w:tc>
                <w:tcPr>
                  <w:tcW w:w="3062" w:type="dxa"/>
                  <w:vAlign w:val="center"/>
                  <w:tcPrChange w:id="597" w:author="Administrator" w:date="2025-07-24T08:18:00Z">
                    <w:tcPr>
                      <w:tcW w:w="3062" w:type="dxa"/>
                      <w:vAlign w:val="center"/>
                    </w:tcPr>
                  </w:tcPrChange>
                </w:tcPr>
                <w:p w14:paraId="2CE23293"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奖励名称</w:t>
                  </w:r>
                </w:p>
              </w:tc>
              <w:tc>
                <w:tcPr>
                  <w:tcW w:w="1843" w:type="dxa"/>
                  <w:vAlign w:val="center"/>
                  <w:tcPrChange w:id="598" w:author="Administrator" w:date="2025-07-24T08:18:00Z">
                    <w:tcPr>
                      <w:tcW w:w="1843" w:type="dxa"/>
                      <w:vAlign w:val="center"/>
                    </w:tcPr>
                  </w:tcPrChange>
                </w:tcPr>
                <w:p w14:paraId="70CBFB0B"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奖励部门</w:t>
                  </w:r>
                </w:p>
              </w:tc>
              <w:tc>
                <w:tcPr>
                  <w:tcW w:w="992" w:type="dxa"/>
                  <w:vAlign w:val="center"/>
                  <w:tcPrChange w:id="599" w:author="Administrator" w:date="2025-07-24T08:18:00Z">
                    <w:tcPr>
                      <w:tcW w:w="992" w:type="dxa"/>
                      <w:vAlign w:val="center"/>
                    </w:tcPr>
                  </w:tcPrChange>
                </w:tcPr>
                <w:p w14:paraId="65753759"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奖励</w:t>
                  </w:r>
                </w:p>
                <w:p w14:paraId="368AA416"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等级</w:t>
                  </w:r>
                </w:p>
              </w:tc>
              <w:tc>
                <w:tcPr>
                  <w:tcW w:w="992" w:type="dxa"/>
                  <w:vAlign w:val="center"/>
                  <w:tcPrChange w:id="600" w:author="Administrator" w:date="2025-07-24T08:18:00Z">
                    <w:tcPr>
                      <w:tcW w:w="992" w:type="dxa"/>
                      <w:vAlign w:val="center"/>
                    </w:tcPr>
                  </w:tcPrChange>
                </w:tcPr>
                <w:p w14:paraId="5780FAD8"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本人排名/总人数</w:t>
                  </w:r>
                </w:p>
              </w:tc>
              <w:tc>
                <w:tcPr>
                  <w:tcW w:w="1136" w:type="dxa"/>
                  <w:vAlign w:val="center"/>
                  <w:tcPrChange w:id="601" w:author="Administrator" w:date="2025-07-24T08:18:00Z">
                    <w:tcPr>
                      <w:tcW w:w="1136" w:type="dxa"/>
                      <w:vAlign w:val="center"/>
                    </w:tcPr>
                  </w:tcPrChange>
                </w:tcPr>
                <w:p w14:paraId="4C5F316C"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奖励</w:t>
                  </w:r>
                </w:p>
                <w:p w14:paraId="744B355D"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时间</w:t>
                  </w:r>
                </w:p>
              </w:tc>
            </w:tr>
            <w:tr w:rsidR="00F3376F" w14:paraId="3178E072" w14:textId="77777777" w:rsidTr="00F3376F">
              <w:trPr>
                <w:cantSplit/>
                <w:trHeight w:hRule="exact" w:val="537"/>
                <w:jc w:val="center"/>
                <w:trPrChange w:id="602" w:author="Administrator" w:date="2025-07-24T08:18:00Z">
                  <w:trPr>
                    <w:cantSplit/>
                    <w:trHeight w:hRule="exact" w:val="537"/>
                    <w:jc w:val="center"/>
                  </w:trPr>
                </w:trPrChange>
              </w:trPr>
              <w:tc>
                <w:tcPr>
                  <w:tcW w:w="611" w:type="dxa"/>
                  <w:vAlign w:val="center"/>
                  <w:tcPrChange w:id="603" w:author="Administrator" w:date="2025-07-24T08:18:00Z">
                    <w:tcPr>
                      <w:tcW w:w="612" w:type="dxa"/>
                      <w:vAlign w:val="center"/>
                    </w:tcPr>
                  </w:tcPrChange>
                </w:tcPr>
                <w:p w14:paraId="7122C0DD" w14:textId="77777777" w:rsidR="00F3376F" w:rsidRDefault="00F3376F">
                  <w:pPr>
                    <w:pStyle w:val="a3"/>
                    <w:spacing w:line="240" w:lineRule="exact"/>
                    <w:ind w:firstLine="0"/>
                    <w:jc w:val="center"/>
                    <w:rPr>
                      <w:rFonts w:eastAsia="黑体"/>
                      <w:color w:val="000000" w:themeColor="text1"/>
                      <w:spacing w:val="-4"/>
                    </w:rPr>
                  </w:pPr>
                </w:p>
              </w:tc>
              <w:tc>
                <w:tcPr>
                  <w:tcW w:w="3062" w:type="dxa"/>
                  <w:vAlign w:val="center"/>
                  <w:tcPrChange w:id="604" w:author="Administrator" w:date="2025-07-24T08:18:00Z">
                    <w:tcPr>
                      <w:tcW w:w="3062" w:type="dxa"/>
                      <w:vAlign w:val="center"/>
                    </w:tcPr>
                  </w:tcPrChange>
                </w:tcPr>
                <w:p w14:paraId="517C49A9" w14:textId="77777777" w:rsidR="00F3376F" w:rsidRDefault="00000000">
                  <w:pPr>
                    <w:pStyle w:val="a3"/>
                    <w:spacing w:line="240" w:lineRule="exact"/>
                    <w:ind w:firstLine="0"/>
                    <w:jc w:val="center"/>
                    <w:rPr>
                      <w:rFonts w:eastAsia="黑体"/>
                      <w:color w:val="000000" w:themeColor="text1"/>
                      <w:spacing w:val="-4"/>
                    </w:rPr>
                  </w:pPr>
                  <w:ins w:id="605" w:author="Administrator" w:date="2025-07-24T08:18:00Z">
                    <w:r>
                      <w:rPr>
                        <w:rFonts w:eastAsia="黑体" w:hint="eastAsia"/>
                        <w:color w:val="000000" w:themeColor="text1"/>
                        <w:spacing w:val="-4"/>
                      </w:rPr>
                      <w:t>无</w:t>
                    </w:r>
                  </w:ins>
                </w:p>
              </w:tc>
              <w:tc>
                <w:tcPr>
                  <w:tcW w:w="1843" w:type="dxa"/>
                  <w:vAlign w:val="center"/>
                  <w:tcPrChange w:id="606" w:author="Administrator" w:date="2025-07-24T08:18:00Z">
                    <w:tcPr>
                      <w:tcW w:w="1843" w:type="dxa"/>
                      <w:vAlign w:val="center"/>
                    </w:tcPr>
                  </w:tcPrChange>
                </w:tcPr>
                <w:p w14:paraId="7972E933" w14:textId="77777777" w:rsidR="00F3376F" w:rsidRDefault="00F3376F">
                  <w:pPr>
                    <w:pStyle w:val="a3"/>
                    <w:spacing w:line="240" w:lineRule="exact"/>
                    <w:ind w:firstLine="0"/>
                    <w:jc w:val="center"/>
                    <w:rPr>
                      <w:rFonts w:eastAsia="黑体"/>
                      <w:color w:val="000000" w:themeColor="text1"/>
                      <w:spacing w:val="-4"/>
                    </w:rPr>
                  </w:pPr>
                </w:p>
              </w:tc>
              <w:tc>
                <w:tcPr>
                  <w:tcW w:w="992" w:type="dxa"/>
                  <w:vAlign w:val="center"/>
                  <w:tcPrChange w:id="607" w:author="Administrator" w:date="2025-07-24T08:18:00Z">
                    <w:tcPr>
                      <w:tcW w:w="992" w:type="dxa"/>
                      <w:vAlign w:val="center"/>
                    </w:tcPr>
                  </w:tcPrChange>
                </w:tcPr>
                <w:p w14:paraId="6213D0F0" w14:textId="77777777" w:rsidR="00F3376F" w:rsidRDefault="00F3376F">
                  <w:pPr>
                    <w:pStyle w:val="a3"/>
                    <w:spacing w:line="240" w:lineRule="exact"/>
                    <w:ind w:firstLine="0"/>
                    <w:jc w:val="center"/>
                    <w:rPr>
                      <w:rFonts w:eastAsia="黑体"/>
                      <w:color w:val="000000" w:themeColor="text1"/>
                      <w:spacing w:val="-4"/>
                    </w:rPr>
                  </w:pPr>
                </w:p>
              </w:tc>
              <w:tc>
                <w:tcPr>
                  <w:tcW w:w="992" w:type="dxa"/>
                  <w:vAlign w:val="center"/>
                  <w:tcPrChange w:id="608" w:author="Administrator" w:date="2025-07-24T08:18:00Z">
                    <w:tcPr>
                      <w:tcW w:w="992" w:type="dxa"/>
                      <w:vAlign w:val="center"/>
                    </w:tcPr>
                  </w:tcPrChange>
                </w:tcPr>
                <w:p w14:paraId="62D67D7F" w14:textId="77777777" w:rsidR="00F3376F" w:rsidRDefault="00F3376F">
                  <w:pPr>
                    <w:pStyle w:val="a3"/>
                    <w:spacing w:line="240" w:lineRule="exact"/>
                    <w:ind w:firstLine="0"/>
                    <w:jc w:val="center"/>
                    <w:rPr>
                      <w:rFonts w:eastAsia="黑体"/>
                      <w:color w:val="000000" w:themeColor="text1"/>
                      <w:spacing w:val="-4"/>
                    </w:rPr>
                  </w:pPr>
                </w:p>
              </w:tc>
              <w:tc>
                <w:tcPr>
                  <w:tcW w:w="1136" w:type="dxa"/>
                  <w:vAlign w:val="center"/>
                  <w:tcPrChange w:id="609" w:author="Administrator" w:date="2025-07-24T08:18:00Z">
                    <w:tcPr>
                      <w:tcW w:w="1136" w:type="dxa"/>
                      <w:vAlign w:val="center"/>
                    </w:tcPr>
                  </w:tcPrChange>
                </w:tcPr>
                <w:p w14:paraId="339F699D" w14:textId="77777777" w:rsidR="00F3376F" w:rsidRDefault="00F3376F">
                  <w:pPr>
                    <w:pStyle w:val="a3"/>
                    <w:spacing w:line="240" w:lineRule="exact"/>
                    <w:ind w:firstLine="0"/>
                    <w:jc w:val="center"/>
                    <w:rPr>
                      <w:rFonts w:eastAsia="黑体"/>
                      <w:color w:val="000000" w:themeColor="text1"/>
                      <w:spacing w:val="-4"/>
                    </w:rPr>
                  </w:pPr>
                </w:p>
              </w:tc>
            </w:tr>
            <w:tr w:rsidR="00F3376F" w14:paraId="5F76F8DA" w14:textId="77777777" w:rsidTr="00F3376F">
              <w:trPr>
                <w:cantSplit/>
                <w:trHeight w:hRule="exact" w:val="559"/>
                <w:jc w:val="center"/>
                <w:del w:id="610" w:author="Administrator" w:date="2025-07-24T08:18:00Z"/>
                <w:trPrChange w:id="611" w:author="Administrator" w:date="2025-07-24T08:18:00Z">
                  <w:trPr>
                    <w:cantSplit/>
                    <w:trHeight w:hRule="exact" w:val="559"/>
                    <w:jc w:val="center"/>
                  </w:trPr>
                </w:trPrChange>
              </w:trPr>
              <w:tc>
                <w:tcPr>
                  <w:tcW w:w="611" w:type="dxa"/>
                  <w:vAlign w:val="center"/>
                  <w:tcPrChange w:id="612" w:author="Administrator" w:date="2025-07-24T08:18:00Z">
                    <w:tcPr>
                      <w:tcW w:w="612" w:type="dxa"/>
                      <w:vAlign w:val="center"/>
                    </w:tcPr>
                  </w:tcPrChange>
                </w:tcPr>
                <w:p w14:paraId="3DD50AE7" w14:textId="77777777" w:rsidR="00F3376F" w:rsidRDefault="00F3376F">
                  <w:pPr>
                    <w:pStyle w:val="a3"/>
                    <w:spacing w:line="240" w:lineRule="exact"/>
                    <w:ind w:firstLine="0"/>
                    <w:jc w:val="center"/>
                    <w:rPr>
                      <w:del w:id="613" w:author="Administrator" w:date="2025-07-24T08:18:00Z"/>
                      <w:rFonts w:eastAsia="黑体"/>
                      <w:color w:val="000000" w:themeColor="text1"/>
                      <w:spacing w:val="-4"/>
                    </w:rPr>
                  </w:pPr>
                </w:p>
              </w:tc>
              <w:tc>
                <w:tcPr>
                  <w:tcW w:w="3062" w:type="dxa"/>
                  <w:vAlign w:val="center"/>
                  <w:tcPrChange w:id="614" w:author="Administrator" w:date="2025-07-24T08:18:00Z">
                    <w:tcPr>
                      <w:tcW w:w="3062" w:type="dxa"/>
                      <w:vAlign w:val="center"/>
                    </w:tcPr>
                  </w:tcPrChange>
                </w:tcPr>
                <w:p w14:paraId="119BDB58" w14:textId="77777777" w:rsidR="00F3376F" w:rsidRDefault="00F3376F">
                  <w:pPr>
                    <w:pStyle w:val="a3"/>
                    <w:spacing w:line="240" w:lineRule="exact"/>
                    <w:ind w:firstLine="0"/>
                    <w:jc w:val="center"/>
                    <w:rPr>
                      <w:del w:id="615" w:author="Administrator" w:date="2025-07-24T08:18:00Z"/>
                      <w:rFonts w:eastAsia="黑体"/>
                      <w:color w:val="000000" w:themeColor="text1"/>
                      <w:spacing w:val="-4"/>
                    </w:rPr>
                  </w:pPr>
                </w:p>
              </w:tc>
              <w:tc>
                <w:tcPr>
                  <w:tcW w:w="1843" w:type="dxa"/>
                  <w:vAlign w:val="center"/>
                  <w:tcPrChange w:id="616" w:author="Administrator" w:date="2025-07-24T08:18:00Z">
                    <w:tcPr>
                      <w:tcW w:w="1843" w:type="dxa"/>
                      <w:vAlign w:val="center"/>
                    </w:tcPr>
                  </w:tcPrChange>
                </w:tcPr>
                <w:p w14:paraId="1EFA25B5" w14:textId="77777777" w:rsidR="00F3376F" w:rsidRDefault="00F3376F">
                  <w:pPr>
                    <w:pStyle w:val="a3"/>
                    <w:spacing w:line="240" w:lineRule="exact"/>
                    <w:ind w:firstLine="0"/>
                    <w:jc w:val="center"/>
                    <w:rPr>
                      <w:del w:id="617" w:author="Administrator" w:date="2025-07-24T08:18:00Z"/>
                      <w:rFonts w:eastAsia="黑体"/>
                      <w:color w:val="000000" w:themeColor="text1"/>
                      <w:spacing w:val="-4"/>
                    </w:rPr>
                  </w:pPr>
                </w:p>
              </w:tc>
              <w:tc>
                <w:tcPr>
                  <w:tcW w:w="992" w:type="dxa"/>
                  <w:vAlign w:val="center"/>
                  <w:tcPrChange w:id="618" w:author="Administrator" w:date="2025-07-24T08:18:00Z">
                    <w:tcPr>
                      <w:tcW w:w="992" w:type="dxa"/>
                      <w:vAlign w:val="center"/>
                    </w:tcPr>
                  </w:tcPrChange>
                </w:tcPr>
                <w:p w14:paraId="69F96617" w14:textId="77777777" w:rsidR="00F3376F" w:rsidRDefault="00F3376F">
                  <w:pPr>
                    <w:pStyle w:val="a3"/>
                    <w:spacing w:line="240" w:lineRule="exact"/>
                    <w:ind w:firstLine="0"/>
                    <w:jc w:val="center"/>
                    <w:rPr>
                      <w:del w:id="619" w:author="Administrator" w:date="2025-07-24T08:18:00Z"/>
                      <w:rFonts w:eastAsia="黑体"/>
                      <w:color w:val="000000" w:themeColor="text1"/>
                      <w:spacing w:val="-4"/>
                    </w:rPr>
                  </w:pPr>
                </w:p>
              </w:tc>
              <w:tc>
                <w:tcPr>
                  <w:tcW w:w="992" w:type="dxa"/>
                  <w:vAlign w:val="center"/>
                  <w:tcPrChange w:id="620" w:author="Administrator" w:date="2025-07-24T08:18:00Z">
                    <w:tcPr>
                      <w:tcW w:w="992" w:type="dxa"/>
                      <w:vAlign w:val="center"/>
                    </w:tcPr>
                  </w:tcPrChange>
                </w:tcPr>
                <w:p w14:paraId="6AFD7CA3" w14:textId="77777777" w:rsidR="00F3376F" w:rsidRDefault="00F3376F">
                  <w:pPr>
                    <w:pStyle w:val="a3"/>
                    <w:spacing w:line="240" w:lineRule="exact"/>
                    <w:ind w:firstLine="0"/>
                    <w:jc w:val="center"/>
                    <w:rPr>
                      <w:del w:id="621" w:author="Administrator" w:date="2025-07-24T08:18:00Z"/>
                      <w:rFonts w:eastAsia="黑体"/>
                      <w:color w:val="000000" w:themeColor="text1"/>
                      <w:spacing w:val="-4"/>
                    </w:rPr>
                  </w:pPr>
                </w:p>
              </w:tc>
              <w:tc>
                <w:tcPr>
                  <w:tcW w:w="1136" w:type="dxa"/>
                  <w:vAlign w:val="center"/>
                  <w:tcPrChange w:id="622" w:author="Administrator" w:date="2025-07-24T08:18:00Z">
                    <w:tcPr>
                      <w:tcW w:w="1136" w:type="dxa"/>
                      <w:vAlign w:val="center"/>
                    </w:tcPr>
                  </w:tcPrChange>
                </w:tcPr>
                <w:p w14:paraId="20967B00" w14:textId="77777777" w:rsidR="00F3376F" w:rsidRDefault="00F3376F">
                  <w:pPr>
                    <w:pStyle w:val="a3"/>
                    <w:spacing w:line="240" w:lineRule="exact"/>
                    <w:ind w:firstLine="0"/>
                    <w:jc w:val="center"/>
                    <w:rPr>
                      <w:del w:id="623" w:author="Administrator" w:date="2025-07-24T08:18:00Z"/>
                      <w:rFonts w:eastAsia="黑体"/>
                      <w:color w:val="000000" w:themeColor="text1"/>
                      <w:spacing w:val="-4"/>
                    </w:rPr>
                  </w:pPr>
                </w:p>
              </w:tc>
            </w:tr>
          </w:tbl>
          <w:p w14:paraId="271FE8F6" w14:textId="77777777" w:rsidR="00F3376F" w:rsidRDefault="00000000">
            <w:pPr>
              <w:spacing w:line="320" w:lineRule="exact"/>
              <w:ind w:leftChars="27" w:left="84" w:right="57"/>
              <w:rPr>
                <w:rFonts w:ascii="方正仿宋_GBK" w:eastAsia="方正仿宋_GBK"/>
                <w:color w:val="000000" w:themeColor="text1"/>
                <w:sz w:val="24"/>
              </w:rPr>
            </w:pPr>
            <w:r>
              <w:rPr>
                <w:rFonts w:ascii="方正仿宋_GBK" w:eastAsia="方正仿宋_GBK" w:hint="eastAsia"/>
                <w:color w:val="000000" w:themeColor="text1"/>
                <w:sz w:val="24"/>
              </w:rPr>
              <w:t>注：上传：获奖证书或批准文件。</w:t>
            </w:r>
          </w:p>
          <w:p w14:paraId="3CB517B8" w14:textId="77777777" w:rsidR="00F3376F" w:rsidRDefault="00000000">
            <w:pPr>
              <w:spacing w:line="400" w:lineRule="exact"/>
              <w:rPr>
                <w:rFonts w:ascii="方正仿宋_GBK" w:eastAsia="方正仿宋_GBK"/>
                <w:b/>
                <w:color w:val="000000" w:themeColor="text1"/>
                <w:sz w:val="24"/>
              </w:rPr>
            </w:pPr>
            <w:r>
              <w:rPr>
                <w:rFonts w:ascii="方正仿宋_GBK" w:eastAsia="方正仿宋_GBK" w:hint="eastAsia"/>
                <w:b/>
                <w:color w:val="000000" w:themeColor="text1"/>
                <w:sz w:val="24"/>
              </w:rPr>
              <w:t>（3）论文（限本项目第一负责人，第一/通讯作者，5篇以内、按照重要性排序）</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667"/>
              <w:gridCol w:w="2031"/>
              <w:gridCol w:w="2075"/>
              <w:gridCol w:w="1141"/>
              <w:gridCol w:w="1083"/>
              <w:gridCol w:w="925"/>
              <w:gridCol w:w="822"/>
            </w:tblGrid>
            <w:tr w:rsidR="00F3376F" w14:paraId="7AC2E151" w14:textId="77777777">
              <w:trPr>
                <w:cantSplit/>
                <w:trHeight w:hRule="exact" w:val="567"/>
                <w:jc w:val="center"/>
              </w:trPr>
              <w:tc>
                <w:tcPr>
                  <w:tcW w:w="667" w:type="dxa"/>
                  <w:vAlign w:val="center"/>
                </w:tcPr>
                <w:p w14:paraId="44B5AA86"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序号</w:t>
                  </w:r>
                </w:p>
              </w:tc>
              <w:tc>
                <w:tcPr>
                  <w:tcW w:w="2031" w:type="dxa"/>
                  <w:vAlign w:val="center"/>
                </w:tcPr>
                <w:p w14:paraId="205E79A3"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作 者</w:t>
                  </w:r>
                </w:p>
                <w:p w14:paraId="30F76057"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（按序全部列出）</w:t>
                  </w:r>
                </w:p>
              </w:tc>
              <w:tc>
                <w:tcPr>
                  <w:tcW w:w="2075" w:type="dxa"/>
                  <w:vAlign w:val="center"/>
                </w:tcPr>
                <w:p w14:paraId="30ADEED0"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题 目</w:t>
                  </w:r>
                </w:p>
              </w:tc>
              <w:tc>
                <w:tcPr>
                  <w:tcW w:w="1141" w:type="dxa"/>
                  <w:vAlign w:val="center"/>
                </w:tcPr>
                <w:p w14:paraId="165FF234"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期刊名称</w:t>
                  </w:r>
                </w:p>
              </w:tc>
              <w:tc>
                <w:tcPr>
                  <w:tcW w:w="1083" w:type="dxa"/>
                  <w:vAlign w:val="center"/>
                </w:tcPr>
                <w:p w14:paraId="7E80F6EE"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年 份</w:t>
                  </w:r>
                </w:p>
              </w:tc>
              <w:tc>
                <w:tcPr>
                  <w:tcW w:w="925" w:type="dxa"/>
                  <w:vAlign w:val="center"/>
                </w:tcPr>
                <w:p w14:paraId="03808C2B"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卷（期）</w:t>
                  </w:r>
                </w:p>
              </w:tc>
              <w:tc>
                <w:tcPr>
                  <w:tcW w:w="822" w:type="dxa"/>
                  <w:vAlign w:val="center"/>
                </w:tcPr>
                <w:p w14:paraId="0D9F4AE3"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页</w:t>
                  </w:r>
                </w:p>
              </w:tc>
            </w:tr>
            <w:tr w:rsidR="00F3376F" w14:paraId="701D2726" w14:textId="77777777">
              <w:trPr>
                <w:cantSplit/>
                <w:trHeight w:hRule="exact" w:val="432"/>
                <w:jc w:val="center"/>
              </w:trPr>
              <w:tc>
                <w:tcPr>
                  <w:tcW w:w="667" w:type="dxa"/>
                  <w:vAlign w:val="center"/>
                </w:tcPr>
                <w:p w14:paraId="27A0766F" w14:textId="77777777" w:rsidR="00F3376F" w:rsidRDefault="00F3376F">
                  <w:pPr>
                    <w:pStyle w:val="a3"/>
                    <w:spacing w:line="280" w:lineRule="exact"/>
                    <w:ind w:firstLine="0"/>
                    <w:jc w:val="center"/>
                    <w:rPr>
                      <w:rFonts w:ascii="方正仿宋_GBK" w:eastAsia="方正仿宋_GBK"/>
                      <w:b/>
                      <w:color w:val="000000" w:themeColor="text1"/>
                      <w:spacing w:val="-4"/>
                      <w:sz w:val="24"/>
                      <w:szCs w:val="24"/>
                    </w:rPr>
                  </w:pPr>
                </w:p>
              </w:tc>
              <w:tc>
                <w:tcPr>
                  <w:tcW w:w="2031" w:type="dxa"/>
                  <w:vAlign w:val="center"/>
                </w:tcPr>
                <w:p w14:paraId="64B0464A" w14:textId="77777777" w:rsidR="00F3376F" w:rsidRDefault="00000000">
                  <w:pPr>
                    <w:pStyle w:val="a3"/>
                    <w:spacing w:line="280" w:lineRule="exact"/>
                    <w:ind w:firstLine="0"/>
                    <w:jc w:val="center"/>
                    <w:rPr>
                      <w:rFonts w:ascii="方正仿宋_GBK" w:eastAsia="方正仿宋_GBK"/>
                      <w:b/>
                      <w:color w:val="000000" w:themeColor="text1"/>
                      <w:spacing w:val="-4"/>
                      <w:sz w:val="24"/>
                      <w:szCs w:val="24"/>
                    </w:rPr>
                  </w:pPr>
                  <w:ins w:id="624" w:author="Administrator" w:date="2025-07-24T08:18:00Z">
                    <w:r>
                      <w:rPr>
                        <w:rFonts w:ascii="方正仿宋_GBK" w:eastAsia="方正仿宋_GBK" w:hint="eastAsia"/>
                        <w:b/>
                        <w:color w:val="000000" w:themeColor="text1"/>
                        <w:spacing w:val="-4"/>
                        <w:sz w:val="24"/>
                        <w:szCs w:val="24"/>
                      </w:rPr>
                      <w:t>无</w:t>
                    </w:r>
                  </w:ins>
                </w:p>
              </w:tc>
              <w:tc>
                <w:tcPr>
                  <w:tcW w:w="2075" w:type="dxa"/>
                  <w:vAlign w:val="center"/>
                </w:tcPr>
                <w:p w14:paraId="1042C8A0" w14:textId="77777777" w:rsidR="00F3376F" w:rsidRDefault="00F3376F">
                  <w:pPr>
                    <w:pStyle w:val="a3"/>
                    <w:spacing w:line="280" w:lineRule="exact"/>
                    <w:ind w:firstLine="0"/>
                    <w:jc w:val="center"/>
                    <w:rPr>
                      <w:rFonts w:ascii="方正仿宋_GBK" w:eastAsia="方正仿宋_GBK"/>
                      <w:b/>
                      <w:color w:val="000000" w:themeColor="text1"/>
                      <w:spacing w:val="-4"/>
                      <w:sz w:val="24"/>
                      <w:szCs w:val="24"/>
                    </w:rPr>
                  </w:pPr>
                </w:p>
              </w:tc>
              <w:tc>
                <w:tcPr>
                  <w:tcW w:w="1141" w:type="dxa"/>
                  <w:vAlign w:val="center"/>
                </w:tcPr>
                <w:p w14:paraId="3574A1EC" w14:textId="77777777" w:rsidR="00F3376F" w:rsidRDefault="00F3376F">
                  <w:pPr>
                    <w:pStyle w:val="a3"/>
                    <w:spacing w:line="280" w:lineRule="exact"/>
                    <w:ind w:firstLine="0"/>
                    <w:jc w:val="center"/>
                    <w:rPr>
                      <w:rFonts w:ascii="方正仿宋_GBK" w:eastAsia="方正仿宋_GBK"/>
                      <w:b/>
                      <w:color w:val="000000" w:themeColor="text1"/>
                      <w:spacing w:val="-4"/>
                      <w:sz w:val="24"/>
                      <w:szCs w:val="24"/>
                    </w:rPr>
                  </w:pPr>
                </w:p>
              </w:tc>
              <w:tc>
                <w:tcPr>
                  <w:tcW w:w="1083" w:type="dxa"/>
                  <w:vAlign w:val="center"/>
                </w:tcPr>
                <w:p w14:paraId="375523D7" w14:textId="77777777" w:rsidR="00F3376F" w:rsidRDefault="00F3376F">
                  <w:pPr>
                    <w:pStyle w:val="a3"/>
                    <w:spacing w:line="280" w:lineRule="exact"/>
                    <w:ind w:firstLine="0"/>
                    <w:jc w:val="center"/>
                    <w:rPr>
                      <w:rFonts w:ascii="方正仿宋_GBK" w:eastAsia="方正仿宋_GBK"/>
                      <w:b/>
                      <w:color w:val="000000" w:themeColor="text1"/>
                      <w:spacing w:val="-4"/>
                      <w:sz w:val="24"/>
                      <w:szCs w:val="24"/>
                    </w:rPr>
                  </w:pPr>
                </w:p>
              </w:tc>
              <w:tc>
                <w:tcPr>
                  <w:tcW w:w="925" w:type="dxa"/>
                  <w:vAlign w:val="center"/>
                </w:tcPr>
                <w:p w14:paraId="508BCE16" w14:textId="77777777" w:rsidR="00F3376F" w:rsidRDefault="00F3376F">
                  <w:pPr>
                    <w:pStyle w:val="a3"/>
                    <w:spacing w:line="280" w:lineRule="exact"/>
                    <w:ind w:firstLine="0"/>
                    <w:jc w:val="center"/>
                    <w:rPr>
                      <w:rFonts w:ascii="方正仿宋_GBK" w:eastAsia="方正仿宋_GBK"/>
                      <w:b/>
                      <w:color w:val="000000" w:themeColor="text1"/>
                      <w:spacing w:val="-4"/>
                      <w:sz w:val="24"/>
                      <w:szCs w:val="24"/>
                    </w:rPr>
                  </w:pPr>
                </w:p>
              </w:tc>
              <w:tc>
                <w:tcPr>
                  <w:tcW w:w="822" w:type="dxa"/>
                  <w:vAlign w:val="center"/>
                </w:tcPr>
                <w:p w14:paraId="5952212F" w14:textId="77777777" w:rsidR="00F3376F" w:rsidRDefault="00F3376F">
                  <w:pPr>
                    <w:pStyle w:val="a3"/>
                    <w:spacing w:line="280" w:lineRule="exact"/>
                    <w:ind w:firstLine="0"/>
                    <w:jc w:val="center"/>
                    <w:rPr>
                      <w:rFonts w:ascii="方正仿宋_GBK" w:eastAsia="方正仿宋_GBK"/>
                      <w:b/>
                      <w:color w:val="000000" w:themeColor="text1"/>
                      <w:spacing w:val="-4"/>
                      <w:sz w:val="24"/>
                      <w:szCs w:val="24"/>
                    </w:rPr>
                  </w:pPr>
                </w:p>
              </w:tc>
            </w:tr>
            <w:tr w:rsidR="00F3376F" w14:paraId="17C18B43" w14:textId="77777777">
              <w:trPr>
                <w:cantSplit/>
                <w:trHeight w:hRule="exact" w:val="411"/>
                <w:jc w:val="center"/>
                <w:del w:id="625" w:author="Administrator" w:date="2025-07-24T08:18:00Z"/>
              </w:trPr>
              <w:tc>
                <w:tcPr>
                  <w:tcW w:w="667" w:type="dxa"/>
                  <w:vAlign w:val="center"/>
                </w:tcPr>
                <w:p w14:paraId="4A95C16E" w14:textId="77777777" w:rsidR="00F3376F" w:rsidRDefault="00F3376F">
                  <w:pPr>
                    <w:pStyle w:val="a3"/>
                    <w:spacing w:line="280" w:lineRule="exact"/>
                    <w:ind w:firstLine="0"/>
                    <w:jc w:val="center"/>
                    <w:rPr>
                      <w:del w:id="626" w:author="Administrator" w:date="2025-07-24T08:18:00Z"/>
                      <w:rFonts w:ascii="方正仿宋_GBK" w:eastAsia="方正仿宋_GBK"/>
                      <w:b/>
                      <w:color w:val="000000" w:themeColor="text1"/>
                      <w:spacing w:val="-4"/>
                      <w:sz w:val="24"/>
                      <w:szCs w:val="24"/>
                    </w:rPr>
                  </w:pPr>
                </w:p>
              </w:tc>
              <w:tc>
                <w:tcPr>
                  <w:tcW w:w="2031" w:type="dxa"/>
                  <w:vAlign w:val="center"/>
                </w:tcPr>
                <w:p w14:paraId="7BF09665" w14:textId="77777777" w:rsidR="00F3376F" w:rsidRDefault="00F3376F">
                  <w:pPr>
                    <w:pStyle w:val="a3"/>
                    <w:spacing w:line="280" w:lineRule="exact"/>
                    <w:ind w:firstLine="0"/>
                    <w:jc w:val="center"/>
                    <w:rPr>
                      <w:del w:id="627" w:author="Administrator" w:date="2025-07-24T08:18:00Z"/>
                      <w:rFonts w:ascii="方正仿宋_GBK" w:eastAsia="方正仿宋_GBK"/>
                      <w:b/>
                      <w:color w:val="000000" w:themeColor="text1"/>
                      <w:spacing w:val="-4"/>
                      <w:sz w:val="24"/>
                      <w:szCs w:val="24"/>
                    </w:rPr>
                  </w:pPr>
                </w:p>
              </w:tc>
              <w:tc>
                <w:tcPr>
                  <w:tcW w:w="2075" w:type="dxa"/>
                  <w:vAlign w:val="center"/>
                </w:tcPr>
                <w:p w14:paraId="3EAA5516" w14:textId="77777777" w:rsidR="00F3376F" w:rsidRDefault="00F3376F">
                  <w:pPr>
                    <w:pStyle w:val="a3"/>
                    <w:spacing w:line="280" w:lineRule="exact"/>
                    <w:ind w:firstLine="0"/>
                    <w:jc w:val="center"/>
                    <w:rPr>
                      <w:del w:id="628" w:author="Administrator" w:date="2025-07-24T08:18:00Z"/>
                      <w:rFonts w:ascii="方正仿宋_GBK" w:eastAsia="方正仿宋_GBK"/>
                      <w:b/>
                      <w:color w:val="000000" w:themeColor="text1"/>
                      <w:spacing w:val="-4"/>
                      <w:sz w:val="24"/>
                      <w:szCs w:val="24"/>
                    </w:rPr>
                  </w:pPr>
                </w:p>
              </w:tc>
              <w:tc>
                <w:tcPr>
                  <w:tcW w:w="1141" w:type="dxa"/>
                  <w:vAlign w:val="center"/>
                </w:tcPr>
                <w:p w14:paraId="582487DC" w14:textId="77777777" w:rsidR="00F3376F" w:rsidRDefault="00F3376F">
                  <w:pPr>
                    <w:pStyle w:val="a3"/>
                    <w:spacing w:line="280" w:lineRule="exact"/>
                    <w:ind w:firstLine="0"/>
                    <w:jc w:val="center"/>
                    <w:rPr>
                      <w:del w:id="629" w:author="Administrator" w:date="2025-07-24T08:18:00Z"/>
                      <w:rFonts w:ascii="方正仿宋_GBK" w:eastAsia="方正仿宋_GBK"/>
                      <w:b/>
                      <w:color w:val="000000" w:themeColor="text1"/>
                      <w:spacing w:val="-4"/>
                      <w:sz w:val="24"/>
                      <w:szCs w:val="24"/>
                    </w:rPr>
                  </w:pPr>
                </w:p>
              </w:tc>
              <w:tc>
                <w:tcPr>
                  <w:tcW w:w="1083" w:type="dxa"/>
                  <w:vAlign w:val="center"/>
                </w:tcPr>
                <w:p w14:paraId="2247CB56" w14:textId="77777777" w:rsidR="00F3376F" w:rsidRDefault="00F3376F">
                  <w:pPr>
                    <w:pStyle w:val="a3"/>
                    <w:spacing w:line="280" w:lineRule="exact"/>
                    <w:ind w:firstLine="0"/>
                    <w:jc w:val="center"/>
                    <w:rPr>
                      <w:del w:id="630" w:author="Administrator" w:date="2025-07-24T08:18:00Z"/>
                      <w:rFonts w:ascii="方正仿宋_GBK" w:eastAsia="方正仿宋_GBK"/>
                      <w:b/>
                      <w:color w:val="000000" w:themeColor="text1"/>
                      <w:spacing w:val="-4"/>
                      <w:sz w:val="24"/>
                      <w:szCs w:val="24"/>
                    </w:rPr>
                  </w:pPr>
                </w:p>
              </w:tc>
              <w:tc>
                <w:tcPr>
                  <w:tcW w:w="925" w:type="dxa"/>
                  <w:vAlign w:val="center"/>
                </w:tcPr>
                <w:p w14:paraId="04CC6A4D" w14:textId="77777777" w:rsidR="00F3376F" w:rsidRDefault="00F3376F">
                  <w:pPr>
                    <w:pStyle w:val="a3"/>
                    <w:spacing w:line="280" w:lineRule="exact"/>
                    <w:ind w:firstLine="0"/>
                    <w:jc w:val="center"/>
                    <w:rPr>
                      <w:del w:id="631" w:author="Administrator" w:date="2025-07-24T08:18:00Z"/>
                      <w:rFonts w:ascii="方正仿宋_GBK" w:eastAsia="方正仿宋_GBK"/>
                      <w:b/>
                      <w:color w:val="000000" w:themeColor="text1"/>
                      <w:spacing w:val="-4"/>
                      <w:sz w:val="24"/>
                      <w:szCs w:val="24"/>
                    </w:rPr>
                  </w:pPr>
                </w:p>
              </w:tc>
              <w:tc>
                <w:tcPr>
                  <w:tcW w:w="822" w:type="dxa"/>
                  <w:vAlign w:val="center"/>
                </w:tcPr>
                <w:p w14:paraId="6A0ABEBD" w14:textId="77777777" w:rsidR="00F3376F" w:rsidRDefault="00F3376F">
                  <w:pPr>
                    <w:pStyle w:val="a3"/>
                    <w:spacing w:line="280" w:lineRule="exact"/>
                    <w:ind w:firstLine="0"/>
                    <w:jc w:val="center"/>
                    <w:rPr>
                      <w:del w:id="632" w:author="Administrator" w:date="2025-07-24T08:18:00Z"/>
                      <w:rFonts w:ascii="方正仿宋_GBK" w:eastAsia="方正仿宋_GBK"/>
                      <w:b/>
                      <w:color w:val="000000" w:themeColor="text1"/>
                      <w:spacing w:val="-4"/>
                      <w:sz w:val="24"/>
                      <w:szCs w:val="24"/>
                    </w:rPr>
                  </w:pPr>
                </w:p>
              </w:tc>
            </w:tr>
          </w:tbl>
          <w:p w14:paraId="7BFADD00" w14:textId="77777777" w:rsidR="00F3376F" w:rsidRDefault="00000000">
            <w:pPr>
              <w:spacing w:line="400" w:lineRule="exact"/>
              <w:rPr>
                <w:rFonts w:ascii="方正仿宋_GBK" w:eastAsia="方正仿宋_GBK"/>
                <w:color w:val="000000" w:themeColor="text1"/>
                <w:sz w:val="24"/>
              </w:rPr>
            </w:pPr>
            <w:r>
              <w:rPr>
                <w:rFonts w:ascii="方正仿宋_GBK" w:eastAsia="方正仿宋_GBK" w:hint="eastAsia"/>
                <w:color w:val="000000" w:themeColor="text1"/>
                <w:sz w:val="24"/>
              </w:rPr>
              <w:t>注：将每一篇（本）的封面、目录、正文等合并成一个PDF后上传，其中SCI论文将 “第三方影响因子和收录引用证明”放置PDF首页。</w:t>
            </w:r>
          </w:p>
          <w:p w14:paraId="4B243568" w14:textId="77777777" w:rsidR="00F3376F" w:rsidRDefault="00000000">
            <w:pPr>
              <w:spacing w:line="400" w:lineRule="exact"/>
              <w:rPr>
                <w:rFonts w:ascii="方正仿宋_GBK" w:eastAsia="方正仿宋_GBK"/>
                <w:b/>
                <w:color w:val="000000" w:themeColor="text1"/>
                <w:sz w:val="24"/>
              </w:rPr>
            </w:pPr>
            <w:r>
              <w:rPr>
                <w:rFonts w:ascii="方正仿宋_GBK" w:eastAsia="方正仿宋_GBK" w:hint="eastAsia"/>
                <w:b/>
                <w:color w:val="000000" w:themeColor="text1"/>
                <w:sz w:val="24"/>
              </w:rPr>
              <w:t>（4）著作（限本项目第一负责人， 5部以内、按照重要性排序）</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682"/>
              <w:gridCol w:w="2043"/>
              <w:gridCol w:w="3185"/>
              <w:gridCol w:w="1990"/>
              <w:gridCol w:w="844"/>
            </w:tblGrid>
            <w:tr w:rsidR="00F3376F" w14:paraId="3811FB8F" w14:textId="77777777">
              <w:trPr>
                <w:cantSplit/>
                <w:trHeight w:hRule="exact" w:val="567"/>
                <w:jc w:val="center"/>
              </w:trPr>
              <w:tc>
                <w:tcPr>
                  <w:tcW w:w="682" w:type="dxa"/>
                  <w:vAlign w:val="center"/>
                </w:tcPr>
                <w:p w14:paraId="72769DFF"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序号</w:t>
                  </w:r>
                </w:p>
              </w:tc>
              <w:tc>
                <w:tcPr>
                  <w:tcW w:w="2043" w:type="dxa"/>
                  <w:vAlign w:val="center"/>
                </w:tcPr>
                <w:p w14:paraId="0B16A394"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著 者</w:t>
                  </w:r>
                </w:p>
                <w:p w14:paraId="568212D8"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（按序全部列出）</w:t>
                  </w:r>
                </w:p>
              </w:tc>
              <w:tc>
                <w:tcPr>
                  <w:tcW w:w="3185" w:type="dxa"/>
                  <w:vAlign w:val="center"/>
                </w:tcPr>
                <w:p w14:paraId="3DE03A77"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书 名</w:t>
                  </w:r>
                </w:p>
              </w:tc>
              <w:tc>
                <w:tcPr>
                  <w:tcW w:w="1990" w:type="dxa"/>
                  <w:vAlign w:val="center"/>
                </w:tcPr>
                <w:p w14:paraId="6E11F5B6"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出版社</w:t>
                  </w:r>
                </w:p>
              </w:tc>
              <w:tc>
                <w:tcPr>
                  <w:tcW w:w="844" w:type="dxa"/>
                  <w:vAlign w:val="center"/>
                </w:tcPr>
                <w:p w14:paraId="5653343B"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年 份</w:t>
                  </w:r>
                </w:p>
              </w:tc>
            </w:tr>
            <w:tr w:rsidR="00F3376F" w14:paraId="3465289E" w14:textId="77777777">
              <w:trPr>
                <w:cantSplit/>
                <w:trHeight w:hRule="exact" w:val="413"/>
                <w:jc w:val="center"/>
              </w:trPr>
              <w:tc>
                <w:tcPr>
                  <w:tcW w:w="682" w:type="dxa"/>
                  <w:vAlign w:val="center"/>
                </w:tcPr>
                <w:p w14:paraId="30068620" w14:textId="77777777" w:rsidR="00F3376F" w:rsidRDefault="00F3376F">
                  <w:pPr>
                    <w:pStyle w:val="a3"/>
                    <w:spacing w:line="240" w:lineRule="exact"/>
                    <w:ind w:firstLine="0"/>
                    <w:jc w:val="center"/>
                    <w:rPr>
                      <w:color w:val="000000" w:themeColor="text1"/>
                    </w:rPr>
                  </w:pPr>
                </w:p>
              </w:tc>
              <w:tc>
                <w:tcPr>
                  <w:tcW w:w="2043" w:type="dxa"/>
                  <w:vAlign w:val="center"/>
                </w:tcPr>
                <w:p w14:paraId="1549D924" w14:textId="77777777" w:rsidR="00F3376F" w:rsidRDefault="00000000">
                  <w:pPr>
                    <w:pStyle w:val="a3"/>
                    <w:spacing w:line="240" w:lineRule="exact"/>
                    <w:ind w:firstLine="0"/>
                    <w:jc w:val="center"/>
                    <w:rPr>
                      <w:color w:val="000000" w:themeColor="text1"/>
                    </w:rPr>
                  </w:pPr>
                  <w:ins w:id="633" w:author="Administrator" w:date="2025-07-24T08:18:00Z">
                    <w:r>
                      <w:rPr>
                        <w:rFonts w:hint="eastAsia"/>
                        <w:color w:val="000000" w:themeColor="text1"/>
                      </w:rPr>
                      <w:t>无</w:t>
                    </w:r>
                  </w:ins>
                </w:p>
              </w:tc>
              <w:tc>
                <w:tcPr>
                  <w:tcW w:w="3185" w:type="dxa"/>
                  <w:vAlign w:val="center"/>
                </w:tcPr>
                <w:p w14:paraId="72AF8113" w14:textId="77777777" w:rsidR="00F3376F" w:rsidRDefault="00F3376F">
                  <w:pPr>
                    <w:pStyle w:val="a3"/>
                    <w:spacing w:line="240" w:lineRule="exact"/>
                    <w:ind w:firstLine="0"/>
                    <w:jc w:val="center"/>
                    <w:rPr>
                      <w:color w:val="000000" w:themeColor="text1"/>
                    </w:rPr>
                  </w:pPr>
                </w:p>
              </w:tc>
              <w:tc>
                <w:tcPr>
                  <w:tcW w:w="1990" w:type="dxa"/>
                  <w:vAlign w:val="center"/>
                </w:tcPr>
                <w:p w14:paraId="5AF9D2E3" w14:textId="77777777" w:rsidR="00F3376F" w:rsidRDefault="00F3376F">
                  <w:pPr>
                    <w:pStyle w:val="a3"/>
                    <w:spacing w:line="240" w:lineRule="exact"/>
                    <w:ind w:firstLine="0"/>
                    <w:jc w:val="center"/>
                    <w:rPr>
                      <w:color w:val="000000" w:themeColor="text1"/>
                    </w:rPr>
                  </w:pPr>
                </w:p>
              </w:tc>
              <w:tc>
                <w:tcPr>
                  <w:tcW w:w="844" w:type="dxa"/>
                  <w:vAlign w:val="center"/>
                </w:tcPr>
                <w:p w14:paraId="00A6FCE5" w14:textId="77777777" w:rsidR="00F3376F" w:rsidRDefault="00F3376F">
                  <w:pPr>
                    <w:pStyle w:val="a3"/>
                    <w:spacing w:line="240" w:lineRule="exact"/>
                    <w:ind w:firstLine="0"/>
                    <w:jc w:val="center"/>
                    <w:rPr>
                      <w:color w:val="000000" w:themeColor="text1"/>
                    </w:rPr>
                  </w:pPr>
                </w:p>
              </w:tc>
            </w:tr>
          </w:tbl>
          <w:p w14:paraId="75B625F9" w14:textId="77777777" w:rsidR="00F3376F" w:rsidRDefault="00000000">
            <w:pPr>
              <w:spacing w:line="280" w:lineRule="exact"/>
              <w:rPr>
                <w:rFonts w:ascii="方正仿宋_GBK" w:eastAsia="方正仿宋_GBK"/>
                <w:b/>
                <w:color w:val="000000" w:themeColor="text1"/>
                <w:sz w:val="24"/>
              </w:rPr>
            </w:pPr>
            <w:r>
              <w:rPr>
                <w:rFonts w:ascii="方正仿宋_GBK" w:eastAsia="方正仿宋_GBK" w:hint="eastAsia"/>
                <w:color w:val="000000" w:themeColor="text1"/>
                <w:sz w:val="24"/>
              </w:rPr>
              <w:t>注：将每一部（本）的封面、目录、所涉内容等合并成一个PDF后上传。</w:t>
            </w:r>
          </w:p>
          <w:p w14:paraId="73C45FDC" w14:textId="77777777" w:rsidR="00F3376F" w:rsidRDefault="00000000">
            <w:pPr>
              <w:spacing w:line="400" w:lineRule="exact"/>
              <w:rPr>
                <w:rFonts w:ascii="方正仿宋_GBK" w:eastAsia="方正仿宋_GBK"/>
                <w:b/>
                <w:color w:val="000000" w:themeColor="text1"/>
                <w:sz w:val="24"/>
              </w:rPr>
            </w:pPr>
            <w:r>
              <w:rPr>
                <w:rFonts w:ascii="方正仿宋_GBK" w:eastAsia="方正仿宋_GBK" w:hint="eastAsia"/>
                <w:b/>
                <w:bCs/>
                <w:color w:val="000000" w:themeColor="text1"/>
                <w:sz w:val="24"/>
              </w:rPr>
              <w:t>（5）专利</w:t>
            </w:r>
            <w:r>
              <w:rPr>
                <w:rFonts w:ascii="方正仿宋_GBK" w:eastAsia="方正仿宋_GBK" w:hint="eastAsia"/>
                <w:b/>
                <w:color w:val="000000" w:themeColor="text1"/>
                <w:sz w:val="24"/>
              </w:rPr>
              <w:t>（限本项目第一负责人， 5个以内、按照重要性排序）</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622"/>
              <w:gridCol w:w="2981"/>
              <w:gridCol w:w="1843"/>
              <w:gridCol w:w="992"/>
              <w:gridCol w:w="992"/>
              <w:gridCol w:w="1168"/>
            </w:tblGrid>
            <w:tr w:rsidR="00F3376F" w14:paraId="4AED41F9" w14:textId="77777777">
              <w:trPr>
                <w:trHeight w:val="454"/>
                <w:jc w:val="center"/>
              </w:trPr>
              <w:tc>
                <w:tcPr>
                  <w:tcW w:w="622" w:type="dxa"/>
                  <w:vAlign w:val="center"/>
                </w:tcPr>
                <w:p w14:paraId="22BD1B4A"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序号</w:t>
                  </w:r>
                </w:p>
              </w:tc>
              <w:tc>
                <w:tcPr>
                  <w:tcW w:w="2981" w:type="dxa"/>
                  <w:vAlign w:val="center"/>
                </w:tcPr>
                <w:p w14:paraId="1552EDF7"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专利名称</w:t>
                  </w:r>
                </w:p>
              </w:tc>
              <w:tc>
                <w:tcPr>
                  <w:tcW w:w="1843" w:type="dxa"/>
                  <w:vAlign w:val="center"/>
                </w:tcPr>
                <w:p w14:paraId="1B4A4090"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专利号</w:t>
                  </w:r>
                </w:p>
              </w:tc>
              <w:tc>
                <w:tcPr>
                  <w:tcW w:w="992" w:type="dxa"/>
                  <w:vAlign w:val="center"/>
                </w:tcPr>
                <w:p w14:paraId="22F09C28"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国别</w:t>
                  </w:r>
                </w:p>
              </w:tc>
              <w:tc>
                <w:tcPr>
                  <w:tcW w:w="992" w:type="dxa"/>
                  <w:vAlign w:val="center"/>
                </w:tcPr>
                <w:p w14:paraId="250C0501"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授权时间</w:t>
                  </w:r>
                </w:p>
              </w:tc>
              <w:tc>
                <w:tcPr>
                  <w:tcW w:w="1168" w:type="dxa"/>
                  <w:vAlign w:val="center"/>
                </w:tcPr>
                <w:p w14:paraId="62B875A4" w14:textId="77777777" w:rsidR="00F3376F"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本人排名/总人数</w:t>
                  </w:r>
                </w:p>
              </w:tc>
            </w:tr>
            <w:tr w:rsidR="00F3376F" w14:paraId="5C3A3999" w14:textId="77777777">
              <w:trPr>
                <w:trHeight w:val="454"/>
                <w:jc w:val="center"/>
              </w:trPr>
              <w:tc>
                <w:tcPr>
                  <w:tcW w:w="622" w:type="dxa"/>
                  <w:vAlign w:val="center"/>
                </w:tcPr>
                <w:p w14:paraId="39D8533D" w14:textId="77777777" w:rsidR="00F3376F" w:rsidRDefault="00F3376F">
                  <w:pPr>
                    <w:jc w:val="center"/>
                    <w:rPr>
                      <w:rFonts w:eastAsia="宋体"/>
                      <w:bCs/>
                      <w:color w:val="000000" w:themeColor="text1"/>
                      <w:sz w:val="21"/>
                      <w:szCs w:val="21"/>
                    </w:rPr>
                  </w:pPr>
                </w:p>
              </w:tc>
              <w:tc>
                <w:tcPr>
                  <w:tcW w:w="2981" w:type="dxa"/>
                  <w:vAlign w:val="center"/>
                </w:tcPr>
                <w:p w14:paraId="2A78963E" w14:textId="77777777" w:rsidR="00F3376F" w:rsidRDefault="00000000">
                  <w:pPr>
                    <w:jc w:val="center"/>
                    <w:rPr>
                      <w:rFonts w:eastAsia="宋体"/>
                      <w:bCs/>
                      <w:color w:val="000000" w:themeColor="text1"/>
                      <w:sz w:val="21"/>
                      <w:szCs w:val="21"/>
                    </w:rPr>
                  </w:pPr>
                  <w:ins w:id="634" w:author="Administrator" w:date="2025-07-24T08:18:00Z">
                    <w:r>
                      <w:rPr>
                        <w:rFonts w:eastAsia="宋体" w:hint="eastAsia"/>
                        <w:bCs/>
                        <w:color w:val="000000" w:themeColor="text1"/>
                        <w:sz w:val="21"/>
                        <w:szCs w:val="21"/>
                      </w:rPr>
                      <w:t>无</w:t>
                    </w:r>
                  </w:ins>
                </w:p>
              </w:tc>
              <w:tc>
                <w:tcPr>
                  <w:tcW w:w="1843" w:type="dxa"/>
                  <w:vAlign w:val="center"/>
                </w:tcPr>
                <w:p w14:paraId="62B9F27B" w14:textId="77777777" w:rsidR="00F3376F" w:rsidRDefault="00F3376F">
                  <w:pPr>
                    <w:tabs>
                      <w:tab w:val="left" w:pos="227"/>
                    </w:tabs>
                    <w:jc w:val="center"/>
                    <w:rPr>
                      <w:rFonts w:eastAsia="宋体"/>
                      <w:bCs/>
                      <w:color w:val="000000" w:themeColor="text1"/>
                      <w:sz w:val="21"/>
                      <w:szCs w:val="21"/>
                    </w:rPr>
                  </w:pPr>
                </w:p>
              </w:tc>
              <w:tc>
                <w:tcPr>
                  <w:tcW w:w="992" w:type="dxa"/>
                  <w:vAlign w:val="center"/>
                </w:tcPr>
                <w:p w14:paraId="3F95E2CA" w14:textId="77777777" w:rsidR="00F3376F" w:rsidRDefault="00F3376F">
                  <w:pPr>
                    <w:jc w:val="center"/>
                    <w:rPr>
                      <w:rFonts w:eastAsia="宋体"/>
                      <w:bCs/>
                      <w:color w:val="000000" w:themeColor="text1"/>
                      <w:sz w:val="21"/>
                      <w:szCs w:val="21"/>
                    </w:rPr>
                  </w:pPr>
                </w:p>
              </w:tc>
              <w:tc>
                <w:tcPr>
                  <w:tcW w:w="992" w:type="dxa"/>
                  <w:vAlign w:val="center"/>
                </w:tcPr>
                <w:p w14:paraId="7A0C75EB" w14:textId="77777777" w:rsidR="00F3376F" w:rsidRDefault="00F3376F">
                  <w:pPr>
                    <w:jc w:val="center"/>
                    <w:rPr>
                      <w:rFonts w:eastAsia="宋体"/>
                      <w:bCs/>
                      <w:color w:val="000000" w:themeColor="text1"/>
                      <w:sz w:val="21"/>
                      <w:szCs w:val="21"/>
                    </w:rPr>
                  </w:pPr>
                </w:p>
              </w:tc>
              <w:tc>
                <w:tcPr>
                  <w:tcW w:w="1168" w:type="dxa"/>
                  <w:vAlign w:val="center"/>
                </w:tcPr>
                <w:p w14:paraId="0382699B" w14:textId="77777777" w:rsidR="00F3376F" w:rsidRDefault="00F3376F">
                  <w:pPr>
                    <w:jc w:val="center"/>
                    <w:rPr>
                      <w:rFonts w:eastAsia="宋体"/>
                      <w:bCs/>
                      <w:color w:val="000000" w:themeColor="text1"/>
                      <w:sz w:val="21"/>
                      <w:szCs w:val="21"/>
                    </w:rPr>
                  </w:pPr>
                </w:p>
              </w:tc>
            </w:tr>
          </w:tbl>
          <w:p w14:paraId="07BDFDDF" w14:textId="77777777" w:rsidR="00F3376F" w:rsidRDefault="00000000">
            <w:pPr>
              <w:spacing w:line="400" w:lineRule="exact"/>
              <w:rPr>
                <w:rFonts w:ascii="方正仿宋_GBK" w:eastAsia="方正仿宋_GBK"/>
                <w:color w:val="000000" w:themeColor="text1"/>
                <w:sz w:val="24"/>
              </w:rPr>
            </w:pPr>
            <w:r>
              <w:rPr>
                <w:rFonts w:ascii="方正仿宋_GBK" w:eastAsia="方正仿宋_GBK" w:hint="eastAsia"/>
                <w:color w:val="000000" w:themeColor="text1"/>
                <w:sz w:val="24"/>
              </w:rPr>
              <w:t>注：上传证书或批文。</w:t>
            </w:r>
          </w:p>
        </w:tc>
      </w:tr>
    </w:tbl>
    <w:p w14:paraId="521EE361" w14:textId="77777777" w:rsidR="00F3376F" w:rsidRDefault="00F3376F">
      <w:pPr>
        <w:ind w:firstLineChars="150" w:firstLine="468"/>
        <w:jc w:val="left"/>
        <w:rPr>
          <w:rFonts w:eastAsia="黑体"/>
          <w:color w:val="000000" w:themeColor="text1"/>
          <w:szCs w:val="34"/>
        </w:rPr>
      </w:pPr>
    </w:p>
    <w:p w14:paraId="2DF95600" w14:textId="77777777" w:rsidR="00F3376F" w:rsidRDefault="00F3376F">
      <w:pPr>
        <w:ind w:firstLineChars="150" w:firstLine="468"/>
        <w:jc w:val="left"/>
        <w:rPr>
          <w:rFonts w:eastAsia="黑体"/>
          <w:color w:val="000000" w:themeColor="text1"/>
          <w:szCs w:val="34"/>
        </w:rPr>
      </w:pPr>
    </w:p>
    <w:p w14:paraId="504389D0" w14:textId="77777777" w:rsidR="00F3376F" w:rsidRDefault="00000000">
      <w:pPr>
        <w:rPr>
          <w:rFonts w:eastAsia="黑体"/>
          <w:color w:val="000000" w:themeColor="text1"/>
          <w:szCs w:val="34"/>
        </w:rPr>
      </w:pPr>
      <w:r>
        <w:rPr>
          <w:rFonts w:eastAsia="黑体" w:hint="eastAsia"/>
          <w:color w:val="000000" w:themeColor="text1"/>
          <w:szCs w:val="34"/>
        </w:rPr>
        <w:br w:type="page"/>
      </w:r>
    </w:p>
    <w:p w14:paraId="607C4FD8" w14:textId="77777777" w:rsidR="00F3376F" w:rsidRDefault="00000000">
      <w:pPr>
        <w:ind w:firstLineChars="150" w:firstLine="468"/>
        <w:jc w:val="left"/>
        <w:rPr>
          <w:rFonts w:eastAsia="黑体"/>
          <w:color w:val="000000" w:themeColor="text1"/>
          <w:szCs w:val="34"/>
        </w:rPr>
      </w:pPr>
      <w:r>
        <w:rPr>
          <w:rFonts w:eastAsia="黑体" w:hint="eastAsia"/>
          <w:color w:val="000000" w:themeColor="text1"/>
          <w:szCs w:val="34"/>
        </w:rPr>
        <w:lastRenderedPageBreak/>
        <w:t>五、项目主要研究人员</w:t>
      </w:r>
    </w:p>
    <w:p w14:paraId="239DEBD7" w14:textId="77777777" w:rsidR="00F3376F" w:rsidRDefault="00000000">
      <w:pPr>
        <w:jc w:val="left"/>
        <w:rPr>
          <w:rFonts w:ascii="宋体" w:hAnsi="宋体" w:hint="eastAsia"/>
          <w:b/>
          <w:color w:val="000000" w:themeColor="text1"/>
          <w:sz w:val="24"/>
        </w:rPr>
      </w:pPr>
      <w:r>
        <w:rPr>
          <w:rFonts w:ascii="宋体" w:hAnsi="宋体" w:hint="eastAsia"/>
          <w:b/>
          <w:color w:val="000000" w:themeColor="text1"/>
          <w:sz w:val="24"/>
        </w:rPr>
        <w:t>课题负责人</w:t>
      </w:r>
    </w:p>
    <w:tbl>
      <w:tblPr>
        <w:tblW w:w="93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562"/>
        <w:gridCol w:w="563"/>
        <w:gridCol w:w="1405"/>
        <w:gridCol w:w="1265"/>
        <w:gridCol w:w="1175"/>
        <w:gridCol w:w="1778"/>
        <w:gridCol w:w="1540"/>
      </w:tblGrid>
      <w:tr w:rsidR="00F3376F" w14:paraId="520F047E" w14:textId="77777777">
        <w:trPr>
          <w:trHeight w:val="797"/>
        </w:trPr>
        <w:tc>
          <w:tcPr>
            <w:tcW w:w="1092" w:type="dxa"/>
            <w:vAlign w:val="center"/>
          </w:tcPr>
          <w:p w14:paraId="44C6E8F4" w14:textId="77777777" w:rsidR="00F3376F"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姓名</w:t>
            </w:r>
          </w:p>
        </w:tc>
        <w:tc>
          <w:tcPr>
            <w:tcW w:w="562" w:type="dxa"/>
            <w:vAlign w:val="center"/>
          </w:tcPr>
          <w:p w14:paraId="5965C694" w14:textId="77777777" w:rsidR="00F3376F"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性别</w:t>
            </w:r>
          </w:p>
        </w:tc>
        <w:tc>
          <w:tcPr>
            <w:tcW w:w="563" w:type="dxa"/>
            <w:vAlign w:val="center"/>
          </w:tcPr>
          <w:p w14:paraId="61FC8C56" w14:textId="77777777" w:rsidR="00F3376F"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年龄</w:t>
            </w:r>
          </w:p>
        </w:tc>
        <w:tc>
          <w:tcPr>
            <w:tcW w:w="1405" w:type="dxa"/>
            <w:vAlign w:val="center"/>
          </w:tcPr>
          <w:p w14:paraId="4ADA4E0A" w14:textId="77777777" w:rsidR="00F3376F"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职务职称</w:t>
            </w:r>
          </w:p>
        </w:tc>
        <w:tc>
          <w:tcPr>
            <w:tcW w:w="1265" w:type="dxa"/>
            <w:vAlign w:val="center"/>
          </w:tcPr>
          <w:p w14:paraId="0F3B7854" w14:textId="77777777" w:rsidR="00F3376F"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业务专业</w:t>
            </w:r>
          </w:p>
        </w:tc>
        <w:tc>
          <w:tcPr>
            <w:tcW w:w="1175" w:type="dxa"/>
            <w:vAlign w:val="center"/>
          </w:tcPr>
          <w:p w14:paraId="6D087804" w14:textId="77777777" w:rsidR="00F3376F" w:rsidRDefault="00000000">
            <w:pPr>
              <w:spacing w:line="220" w:lineRule="exact"/>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为本项目</w:t>
            </w:r>
          </w:p>
          <w:p w14:paraId="75B9C33E" w14:textId="77777777" w:rsidR="00F3376F" w:rsidRDefault="00000000">
            <w:pPr>
              <w:spacing w:line="220" w:lineRule="exact"/>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工作时间</w:t>
            </w:r>
          </w:p>
          <w:p w14:paraId="475B9FC6" w14:textId="77777777" w:rsidR="00F3376F" w:rsidRDefault="00000000">
            <w:pPr>
              <w:spacing w:line="220" w:lineRule="exact"/>
              <w:rPr>
                <w:b/>
                <w:color w:val="000000" w:themeColor="text1"/>
                <w:sz w:val="21"/>
                <w:szCs w:val="21"/>
              </w:rPr>
            </w:pPr>
            <w:commentRangeStart w:id="635"/>
            <w:r>
              <w:rPr>
                <w:rFonts w:ascii="方正仿宋_GBK" w:eastAsia="方正仿宋_GBK" w:hint="eastAsia"/>
                <w:b/>
                <w:color w:val="000000" w:themeColor="text1"/>
                <w:sz w:val="21"/>
                <w:szCs w:val="21"/>
              </w:rPr>
              <w:t>（月/年）</w:t>
            </w:r>
            <w:commentRangeEnd w:id="635"/>
            <w:r>
              <w:commentReference w:id="635"/>
            </w:r>
          </w:p>
        </w:tc>
        <w:tc>
          <w:tcPr>
            <w:tcW w:w="1778" w:type="dxa"/>
            <w:vAlign w:val="center"/>
          </w:tcPr>
          <w:p w14:paraId="6D0BC590" w14:textId="77777777" w:rsidR="00F3376F"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所在单位</w:t>
            </w:r>
          </w:p>
        </w:tc>
        <w:tc>
          <w:tcPr>
            <w:tcW w:w="1540" w:type="dxa"/>
            <w:vAlign w:val="center"/>
          </w:tcPr>
          <w:p w14:paraId="2DFB235A" w14:textId="77777777" w:rsidR="00F3376F"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项目分工</w:t>
            </w:r>
          </w:p>
        </w:tc>
      </w:tr>
      <w:tr w:rsidR="00F3376F" w14:paraId="0DD65317" w14:textId="77777777">
        <w:trPr>
          <w:trHeight w:val="503"/>
        </w:trPr>
        <w:tc>
          <w:tcPr>
            <w:tcW w:w="1092" w:type="dxa"/>
            <w:vAlign w:val="center"/>
          </w:tcPr>
          <w:p w14:paraId="464ABF65" w14:textId="77777777" w:rsidR="00F3376F" w:rsidRDefault="00000000">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连成</w:t>
            </w:r>
          </w:p>
        </w:tc>
        <w:tc>
          <w:tcPr>
            <w:tcW w:w="562" w:type="dxa"/>
            <w:vAlign w:val="center"/>
          </w:tcPr>
          <w:p w14:paraId="2A88CBA8" w14:textId="77777777" w:rsidR="00F3376F" w:rsidRDefault="00000000">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男</w:t>
            </w:r>
          </w:p>
        </w:tc>
        <w:tc>
          <w:tcPr>
            <w:tcW w:w="563" w:type="dxa"/>
            <w:vAlign w:val="center"/>
          </w:tcPr>
          <w:p w14:paraId="7EB7F791" w14:textId="77777777" w:rsidR="00F3376F" w:rsidRDefault="00000000">
            <w:pPr>
              <w:jc w:val="center"/>
              <w:rPr>
                <w:rFonts w:ascii="Calibri" w:hAnsi="Calibri" w:cs="Calibri"/>
                <w:color w:val="000000" w:themeColor="text1"/>
                <w:kern w:val="0"/>
                <w:sz w:val="20"/>
                <w:szCs w:val="21"/>
              </w:rPr>
            </w:pPr>
            <w:r>
              <w:rPr>
                <w:rFonts w:ascii="Calibri" w:hAnsi="Calibri" w:cs="Calibri" w:hint="eastAsia"/>
                <w:color w:val="000000" w:themeColor="text1"/>
                <w:kern w:val="0"/>
                <w:sz w:val="20"/>
                <w:szCs w:val="21"/>
              </w:rPr>
              <w:t>26</w:t>
            </w:r>
          </w:p>
        </w:tc>
        <w:tc>
          <w:tcPr>
            <w:tcW w:w="1405" w:type="dxa"/>
            <w:vAlign w:val="center"/>
          </w:tcPr>
          <w:p w14:paraId="5F6EFE82" w14:textId="77777777" w:rsidR="00F3376F" w:rsidRDefault="00000000">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医师</w:t>
            </w:r>
          </w:p>
        </w:tc>
        <w:tc>
          <w:tcPr>
            <w:tcW w:w="1265" w:type="dxa"/>
            <w:vAlign w:val="bottom"/>
          </w:tcPr>
          <w:p w14:paraId="62A720D3" w14:textId="77777777" w:rsidR="00F3376F" w:rsidRDefault="00000000">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精神病与精神卫生学</w:t>
            </w:r>
          </w:p>
        </w:tc>
        <w:tc>
          <w:tcPr>
            <w:tcW w:w="1175" w:type="dxa"/>
            <w:vAlign w:val="center"/>
          </w:tcPr>
          <w:p w14:paraId="4A711B67" w14:textId="50860AE0" w:rsidR="00F3376F" w:rsidRDefault="00C87A27">
            <w:pPr>
              <w:jc w:val="center"/>
              <w:rPr>
                <w:rFonts w:ascii="Calibri" w:hAnsi="Calibri" w:cs="Calibri"/>
                <w:color w:val="000000" w:themeColor="text1"/>
                <w:kern w:val="0"/>
                <w:sz w:val="20"/>
                <w:szCs w:val="21"/>
              </w:rPr>
            </w:pPr>
            <w:ins w:id="636" w:author="cheng lian" w:date="2025-07-25T00:36:00Z" w16du:dateUtc="2025-07-24T16:36:00Z">
              <w:r>
                <w:rPr>
                  <w:rFonts w:ascii="微软雅黑" w:eastAsia="微软雅黑" w:hAnsi="微软雅黑" w:cs="微软雅黑" w:hint="eastAsia"/>
                  <w:color w:val="000000" w:themeColor="text1"/>
                  <w:kern w:val="0"/>
                  <w:sz w:val="20"/>
                  <w:szCs w:val="21"/>
                </w:rPr>
                <w:t>1</w:t>
              </w:r>
            </w:ins>
            <w:ins w:id="637" w:author="cheng lian" w:date="2025-07-25T01:30:00Z" w16du:dateUtc="2025-07-24T17:30:00Z">
              <w:r w:rsidR="00FE6B89">
                <w:rPr>
                  <w:rFonts w:ascii="微软雅黑" w:eastAsia="微软雅黑" w:hAnsi="微软雅黑" w:cs="微软雅黑" w:hint="eastAsia"/>
                  <w:color w:val="000000" w:themeColor="text1"/>
                  <w:kern w:val="0"/>
                  <w:sz w:val="20"/>
                  <w:szCs w:val="21"/>
                </w:rPr>
                <w:t>0</w:t>
              </w:r>
            </w:ins>
            <w:del w:id="638" w:author="cheng lian" w:date="2025-07-25T00:36:00Z" w16du:dateUtc="2025-07-24T16:36:00Z">
              <w:r w:rsidDel="00C87A27">
                <w:rPr>
                  <w:rFonts w:ascii="Calibri" w:hAnsi="Calibri" w:cs="Calibri" w:hint="eastAsia"/>
                  <w:color w:val="000000" w:themeColor="text1"/>
                  <w:kern w:val="0"/>
                  <w:sz w:val="20"/>
                  <w:szCs w:val="21"/>
                </w:rPr>
                <w:delText>3</w:delText>
              </w:r>
              <w:r w:rsidDel="00C87A27">
                <w:rPr>
                  <w:rFonts w:ascii="微软雅黑" w:eastAsia="微软雅黑" w:hAnsi="微软雅黑" w:cs="微软雅黑" w:hint="eastAsia"/>
                  <w:color w:val="000000" w:themeColor="text1"/>
                  <w:kern w:val="0"/>
                  <w:sz w:val="20"/>
                  <w:szCs w:val="21"/>
                </w:rPr>
                <w:delText>年</w:delText>
              </w:r>
            </w:del>
          </w:p>
        </w:tc>
        <w:tc>
          <w:tcPr>
            <w:tcW w:w="1778" w:type="dxa"/>
            <w:vAlign w:val="center"/>
          </w:tcPr>
          <w:p w14:paraId="4385FE33" w14:textId="77777777" w:rsidR="00F3376F" w:rsidRDefault="00000000">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苏州大学附属第四医院</w:t>
            </w:r>
          </w:p>
        </w:tc>
        <w:tc>
          <w:tcPr>
            <w:tcW w:w="1540" w:type="dxa"/>
            <w:vAlign w:val="center"/>
          </w:tcPr>
          <w:p w14:paraId="307E8C23" w14:textId="77777777" w:rsidR="00F3376F" w:rsidRDefault="00000000">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数据收集及分析</w:t>
            </w:r>
          </w:p>
        </w:tc>
      </w:tr>
    </w:tbl>
    <w:p w14:paraId="2EF2A47C" w14:textId="77777777" w:rsidR="00F3376F" w:rsidRDefault="00F3376F">
      <w:pPr>
        <w:jc w:val="left"/>
        <w:rPr>
          <w:rFonts w:ascii="宋体" w:hAnsi="宋体" w:hint="eastAsia"/>
          <w:b/>
          <w:color w:val="000000" w:themeColor="text1"/>
          <w:sz w:val="24"/>
        </w:rPr>
      </w:pPr>
    </w:p>
    <w:p w14:paraId="6079C93A" w14:textId="77777777" w:rsidR="00F3376F" w:rsidRDefault="00000000">
      <w:pPr>
        <w:jc w:val="left"/>
        <w:rPr>
          <w:rFonts w:ascii="宋体" w:hAnsi="宋体" w:hint="eastAsia"/>
          <w:b/>
          <w:color w:val="000000" w:themeColor="text1"/>
          <w:sz w:val="24"/>
        </w:rPr>
      </w:pPr>
      <w:r>
        <w:rPr>
          <w:rFonts w:ascii="宋体" w:hAnsi="宋体" w:hint="eastAsia"/>
          <w:b/>
          <w:color w:val="000000" w:themeColor="text1"/>
          <w:sz w:val="24"/>
        </w:rPr>
        <w:t>主要研究人员</w:t>
      </w:r>
    </w:p>
    <w:tbl>
      <w:tblPr>
        <w:tblW w:w="9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6"/>
        <w:gridCol w:w="532"/>
        <w:gridCol w:w="567"/>
        <w:gridCol w:w="1417"/>
        <w:gridCol w:w="1276"/>
        <w:gridCol w:w="1163"/>
        <w:gridCol w:w="1814"/>
        <w:gridCol w:w="1553"/>
      </w:tblGrid>
      <w:tr w:rsidR="00F3376F" w14:paraId="72F60F9F" w14:textId="77777777">
        <w:trPr>
          <w:trHeight w:val="598"/>
        </w:trPr>
        <w:tc>
          <w:tcPr>
            <w:tcW w:w="1136" w:type="dxa"/>
            <w:vAlign w:val="center"/>
          </w:tcPr>
          <w:p w14:paraId="3A8F7B21" w14:textId="77777777" w:rsidR="00F3376F"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姓名</w:t>
            </w:r>
          </w:p>
        </w:tc>
        <w:tc>
          <w:tcPr>
            <w:tcW w:w="532" w:type="dxa"/>
            <w:vAlign w:val="center"/>
          </w:tcPr>
          <w:p w14:paraId="6847A450" w14:textId="77777777" w:rsidR="00F3376F"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性别</w:t>
            </w:r>
          </w:p>
        </w:tc>
        <w:tc>
          <w:tcPr>
            <w:tcW w:w="567" w:type="dxa"/>
            <w:vAlign w:val="center"/>
          </w:tcPr>
          <w:p w14:paraId="1E7FCA43" w14:textId="77777777" w:rsidR="00F3376F"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年龄</w:t>
            </w:r>
          </w:p>
        </w:tc>
        <w:tc>
          <w:tcPr>
            <w:tcW w:w="1417" w:type="dxa"/>
            <w:vAlign w:val="center"/>
          </w:tcPr>
          <w:p w14:paraId="7EB2E961" w14:textId="77777777" w:rsidR="00F3376F"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职务职称</w:t>
            </w:r>
          </w:p>
        </w:tc>
        <w:tc>
          <w:tcPr>
            <w:tcW w:w="1276" w:type="dxa"/>
            <w:vAlign w:val="center"/>
          </w:tcPr>
          <w:p w14:paraId="6A82A656" w14:textId="77777777" w:rsidR="00F3376F"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业务专业</w:t>
            </w:r>
          </w:p>
        </w:tc>
        <w:tc>
          <w:tcPr>
            <w:tcW w:w="1163" w:type="dxa"/>
            <w:vAlign w:val="center"/>
          </w:tcPr>
          <w:p w14:paraId="14C6B016" w14:textId="77777777" w:rsidR="00F3376F" w:rsidRDefault="00000000">
            <w:pPr>
              <w:spacing w:line="220" w:lineRule="exact"/>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为本项目</w:t>
            </w:r>
          </w:p>
          <w:p w14:paraId="41738F24" w14:textId="77777777" w:rsidR="00F3376F" w:rsidRDefault="00000000">
            <w:pPr>
              <w:spacing w:line="220" w:lineRule="exact"/>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工作时间</w:t>
            </w:r>
          </w:p>
          <w:p w14:paraId="254D1022" w14:textId="77777777" w:rsidR="00F3376F" w:rsidRDefault="00000000">
            <w:pPr>
              <w:spacing w:line="220" w:lineRule="exact"/>
              <w:rPr>
                <w:b/>
                <w:color w:val="000000" w:themeColor="text1"/>
                <w:sz w:val="21"/>
                <w:szCs w:val="21"/>
              </w:rPr>
            </w:pPr>
            <w:r>
              <w:rPr>
                <w:rFonts w:ascii="方正仿宋_GBK" w:eastAsia="方正仿宋_GBK" w:hint="eastAsia"/>
                <w:b/>
                <w:color w:val="000000" w:themeColor="text1"/>
                <w:sz w:val="21"/>
                <w:szCs w:val="21"/>
              </w:rPr>
              <w:t>（月/年）</w:t>
            </w:r>
          </w:p>
        </w:tc>
        <w:tc>
          <w:tcPr>
            <w:tcW w:w="1814" w:type="dxa"/>
            <w:vAlign w:val="center"/>
          </w:tcPr>
          <w:p w14:paraId="0085B312" w14:textId="77777777" w:rsidR="00F3376F"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所在单位</w:t>
            </w:r>
          </w:p>
        </w:tc>
        <w:tc>
          <w:tcPr>
            <w:tcW w:w="1553" w:type="dxa"/>
            <w:vAlign w:val="center"/>
          </w:tcPr>
          <w:p w14:paraId="6017A8D9" w14:textId="77777777" w:rsidR="00F3376F"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项目分工</w:t>
            </w:r>
          </w:p>
        </w:tc>
      </w:tr>
      <w:tr w:rsidR="00F3376F" w14:paraId="0317A130" w14:textId="77777777">
        <w:trPr>
          <w:trHeight w:val="438"/>
        </w:trPr>
        <w:tc>
          <w:tcPr>
            <w:tcW w:w="1136" w:type="dxa"/>
            <w:vAlign w:val="bottom"/>
          </w:tcPr>
          <w:p w14:paraId="67E6F4EA" w14:textId="77777777" w:rsidR="00F3376F" w:rsidRDefault="00000000">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冯秀娟</w:t>
            </w:r>
          </w:p>
        </w:tc>
        <w:tc>
          <w:tcPr>
            <w:tcW w:w="532" w:type="dxa"/>
            <w:vAlign w:val="bottom"/>
          </w:tcPr>
          <w:p w14:paraId="46203873" w14:textId="77777777" w:rsidR="00F3376F" w:rsidRDefault="00000000">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女</w:t>
            </w:r>
          </w:p>
        </w:tc>
        <w:tc>
          <w:tcPr>
            <w:tcW w:w="567" w:type="dxa"/>
            <w:vAlign w:val="bottom"/>
          </w:tcPr>
          <w:p w14:paraId="7FE0A9DA" w14:textId="77777777" w:rsidR="00F3376F" w:rsidRDefault="00000000">
            <w:pPr>
              <w:jc w:val="center"/>
              <w:rPr>
                <w:rFonts w:ascii="Calibri" w:hAnsi="Calibri" w:cs="Calibri"/>
                <w:color w:val="000000" w:themeColor="text1"/>
                <w:kern w:val="0"/>
                <w:sz w:val="20"/>
                <w:szCs w:val="21"/>
              </w:rPr>
            </w:pPr>
            <w:r>
              <w:rPr>
                <w:rFonts w:ascii="Calibri" w:hAnsi="Calibri" w:cs="Calibri" w:hint="eastAsia"/>
                <w:color w:val="000000" w:themeColor="text1"/>
                <w:kern w:val="0"/>
                <w:sz w:val="20"/>
                <w:szCs w:val="21"/>
              </w:rPr>
              <w:t>43</w:t>
            </w:r>
          </w:p>
        </w:tc>
        <w:tc>
          <w:tcPr>
            <w:tcW w:w="1417" w:type="dxa"/>
            <w:vAlign w:val="bottom"/>
          </w:tcPr>
          <w:p w14:paraId="1B10C085" w14:textId="77777777" w:rsidR="00F3376F" w:rsidRDefault="00000000">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副主任医师</w:t>
            </w:r>
          </w:p>
        </w:tc>
        <w:tc>
          <w:tcPr>
            <w:tcW w:w="1276" w:type="dxa"/>
            <w:vAlign w:val="bottom"/>
          </w:tcPr>
          <w:p w14:paraId="6CEFE120" w14:textId="77777777" w:rsidR="00F3376F" w:rsidRDefault="00000000">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精神病与精神卫生学</w:t>
            </w:r>
          </w:p>
        </w:tc>
        <w:tc>
          <w:tcPr>
            <w:tcW w:w="1163" w:type="dxa"/>
            <w:vAlign w:val="bottom"/>
          </w:tcPr>
          <w:p w14:paraId="3DF0F911" w14:textId="36A33503" w:rsidR="00F3376F" w:rsidRDefault="00C87A27">
            <w:pPr>
              <w:jc w:val="center"/>
              <w:rPr>
                <w:rFonts w:ascii="Calibri" w:hAnsi="Calibri" w:cs="Calibri"/>
                <w:color w:val="000000" w:themeColor="text1"/>
                <w:kern w:val="0"/>
                <w:sz w:val="20"/>
                <w:szCs w:val="21"/>
              </w:rPr>
            </w:pPr>
            <w:ins w:id="639" w:author="cheng lian" w:date="2025-07-25T00:36:00Z" w16du:dateUtc="2025-07-24T16:36:00Z">
              <w:r>
                <w:rPr>
                  <w:rFonts w:ascii="Calibri" w:hAnsi="Calibri" w:cs="Calibri" w:hint="eastAsia"/>
                  <w:color w:val="000000" w:themeColor="text1"/>
                  <w:kern w:val="0"/>
                  <w:sz w:val="20"/>
                  <w:szCs w:val="21"/>
                </w:rPr>
                <w:t>10</w:t>
              </w:r>
            </w:ins>
            <w:del w:id="640" w:author="cheng lian" w:date="2025-07-25T00:36:00Z" w16du:dateUtc="2025-07-24T16:36:00Z">
              <w:r w:rsidDel="00C87A27">
                <w:rPr>
                  <w:rFonts w:ascii="Calibri" w:hAnsi="Calibri" w:cs="Calibri" w:hint="eastAsia"/>
                  <w:color w:val="000000" w:themeColor="text1"/>
                  <w:kern w:val="0"/>
                  <w:sz w:val="20"/>
                  <w:szCs w:val="21"/>
                </w:rPr>
                <w:delText>3</w:delText>
              </w:r>
              <w:r w:rsidDel="00C87A27">
                <w:rPr>
                  <w:rFonts w:ascii="微软雅黑" w:eastAsia="微软雅黑" w:hAnsi="微软雅黑" w:cs="微软雅黑" w:hint="eastAsia"/>
                  <w:color w:val="000000" w:themeColor="text1"/>
                  <w:kern w:val="0"/>
                  <w:sz w:val="20"/>
                  <w:szCs w:val="21"/>
                </w:rPr>
                <w:delText>年</w:delText>
              </w:r>
            </w:del>
          </w:p>
        </w:tc>
        <w:tc>
          <w:tcPr>
            <w:tcW w:w="1814" w:type="dxa"/>
            <w:vAlign w:val="bottom"/>
          </w:tcPr>
          <w:p w14:paraId="013E1F35" w14:textId="77777777" w:rsidR="00F3376F" w:rsidRDefault="00000000">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苏州市广济医院</w:t>
            </w:r>
          </w:p>
        </w:tc>
        <w:tc>
          <w:tcPr>
            <w:tcW w:w="1553" w:type="dxa"/>
            <w:vAlign w:val="bottom"/>
          </w:tcPr>
          <w:p w14:paraId="6EA4877B" w14:textId="77777777" w:rsidR="00F3376F" w:rsidRDefault="00000000">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患者的入组及评估</w:t>
            </w:r>
          </w:p>
        </w:tc>
      </w:tr>
      <w:tr w:rsidR="00F3376F" w14:paraId="564E1234" w14:textId="77777777">
        <w:trPr>
          <w:trHeight w:val="438"/>
        </w:trPr>
        <w:tc>
          <w:tcPr>
            <w:tcW w:w="1136" w:type="dxa"/>
            <w:vAlign w:val="bottom"/>
          </w:tcPr>
          <w:p w14:paraId="1053815F" w14:textId="77777777" w:rsidR="00F3376F" w:rsidRDefault="00000000">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张琳</w:t>
            </w:r>
          </w:p>
        </w:tc>
        <w:tc>
          <w:tcPr>
            <w:tcW w:w="532" w:type="dxa"/>
            <w:vAlign w:val="bottom"/>
          </w:tcPr>
          <w:p w14:paraId="62178BF1" w14:textId="77777777" w:rsidR="00F3376F" w:rsidRDefault="00000000">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女</w:t>
            </w:r>
          </w:p>
        </w:tc>
        <w:tc>
          <w:tcPr>
            <w:tcW w:w="567" w:type="dxa"/>
            <w:vAlign w:val="bottom"/>
          </w:tcPr>
          <w:p w14:paraId="066B1DD7" w14:textId="77777777" w:rsidR="00F3376F" w:rsidRDefault="00000000">
            <w:pPr>
              <w:jc w:val="center"/>
              <w:rPr>
                <w:rFonts w:ascii="Calibri" w:hAnsi="Calibri" w:cs="Calibri"/>
                <w:color w:val="000000" w:themeColor="text1"/>
                <w:kern w:val="0"/>
                <w:sz w:val="20"/>
                <w:szCs w:val="21"/>
              </w:rPr>
            </w:pPr>
            <w:r>
              <w:rPr>
                <w:rFonts w:ascii="Calibri" w:hAnsi="Calibri" w:cs="Calibri" w:hint="eastAsia"/>
                <w:color w:val="000000" w:themeColor="text1"/>
                <w:kern w:val="0"/>
                <w:sz w:val="20"/>
                <w:szCs w:val="21"/>
              </w:rPr>
              <w:t>35</w:t>
            </w:r>
          </w:p>
        </w:tc>
        <w:tc>
          <w:tcPr>
            <w:tcW w:w="1417" w:type="dxa"/>
            <w:vAlign w:val="bottom"/>
          </w:tcPr>
          <w:p w14:paraId="51FCDA18" w14:textId="77777777" w:rsidR="00F3376F" w:rsidRDefault="00000000">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主治医师</w:t>
            </w:r>
          </w:p>
        </w:tc>
        <w:tc>
          <w:tcPr>
            <w:tcW w:w="1276" w:type="dxa"/>
            <w:vAlign w:val="bottom"/>
          </w:tcPr>
          <w:p w14:paraId="174BE293" w14:textId="77777777" w:rsidR="00F3376F" w:rsidRDefault="00000000">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精神病与精神卫生学</w:t>
            </w:r>
          </w:p>
        </w:tc>
        <w:tc>
          <w:tcPr>
            <w:tcW w:w="1163" w:type="dxa"/>
            <w:vAlign w:val="bottom"/>
          </w:tcPr>
          <w:p w14:paraId="3FE39C5F" w14:textId="5605B9F9" w:rsidR="00F3376F" w:rsidRDefault="00C87A27">
            <w:pPr>
              <w:jc w:val="center"/>
              <w:rPr>
                <w:rFonts w:ascii="Calibri" w:hAnsi="Calibri" w:cs="Calibri"/>
                <w:color w:val="000000" w:themeColor="text1"/>
                <w:kern w:val="0"/>
                <w:sz w:val="20"/>
                <w:szCs w:val="21"/>
              </w:rPr>
            </w:pPr>
            <w:ins w:id="641" w:author="cheng lian" w:date="2025-07-25T00:36:00Z" w16du:dateUtc="2025-07-24T16:36:00Z">
              <w:r>
                <w:rPr>
                  <w:rFonts w:ascii="微软雅黑" w:eastAsia="微软雅黑" w:hAnsi="微软雅黑" w:cs="微软雅黑" w:hint="eastAsia"/>
                  <w:color w:val="000000" w:themeColor="text1"/>
                  <w:kern w:val="0"/>
                  <w:sz w:val="20"/>
                  <w:szCs w:val="21"/>
                </w:rPr>
                <w:t>10</w:t>
              </w:r>
            </w:ins>
            <w:del w:id="642" w:author="cheng lian" w:date="2025-07-25T00:36:00Z" w16du:dateUtc="2025-07-24T16:36:00Z">
              <w:r w:rsidDel="00C87A27">
                <w:rPr>
                  <w:rFonts w:ascii="Calibri" w:hAnsi="Calibri" w:cs="Calibri" w:hint="eastAsia"/>
                  <w:color w:val="000000" w:themeColor="text1"/>
                  <w:kern w:val="0"/>
                  <w:sz w:val="20"/>
                  <w:szCs w:val="21"/>
                </w:rPr>
                <w:delText>3</w:delText>
              </w:r>
              <w:r w:rsidDel="00C87A27">
                <w:rPr>
                  <w:rFonts w:ascii="微软雅黑" w:eastAsia="微软雅黑" w:hAnsi="微软雅黑" w:cs="微软雅黑" w:hint="eastAsia"/>
                  <w:color w:val="000000" w:themeColor="text1"/>
                  <w:kern w:val="0"/>
                  <w:sz w:val="20"/>
                  <w:szCs w:val="21"/>
                </w:rPr>
                <w:delText>年</w:delText>
              </w:r>
            </w:del>
          </w:p>
        </w:tc>
        <w:tc>
          <w:tcPr>
            <w:tcW w:w="1814" w:type="dxa"/>
            <w:vAlign w:val="bottom"/>
          </w:tcPr>
          <w:p w14:paraId="651F82CE" w14:textId="77777777" w:rsidR="00F3376F" w:rsidRDefault="00000000">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苏州市广济医院</w:t>
            </w:r>
          </w:p>
        </w:tc>
        <w:tc>
          <w:tcPr>
            <w:tcW w:w="1553" w:type="dxa"/>
            <w:vAlign w:val="bottom"/>
          </w:tcPr>
          <w:p w14:paraId="3EE1DB03" w14:textId="77777777" w:rsidR="00F3376F" w:rsidRDefault="00000000">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患者的入组及评估</w:t>
            </w:r>
          </w:p>
        </w:tc>
      </w:tr>
      <w:tr w:rsidR="00F3376F" w14:paraId="304E7DCE" w14:textId="77777777">
        <w:trPr>
          <w:trHeight w:val="438"/>
        </w:trPr>
        <w:tc>
          <w:tcPr>
            <w:tcW w:w="1136" w:type="dxa"/>
            <w:vAlign w:val="bottom"/>
          </w:tcPr>
          <w:p w14:paraId="1EA726F3" w14:textId="77777777" w:rsidR="00F3376F" w:rsidRDefault="00F3376F">
            <w:pPr>
              <w:jc w:val="center"/>
              <w:rPr>
                <w:rFonts w:ascii="宋体" w:hAnsi="宋体" w:hint="eastAsia"/>
                <w:color w:val="000000" w:themeColor="text1"/>
                <w:kern w:val="0"/>
                <w:sz w:val="20"/>
                <w:szCs w:val="21"/>
              </w:rPr>
            </w:pPr>
          </w:p>
        </w:tc>
        <w:tc>
          <w:tcPr>
            <w:tcW w:w="532" w:type="dxa"/>
            <w:vAlign w:val="bottom"/>
          </w:tcPr>
          <w:p w14:paraId="499695F9" w14:textId="77777777" w:rsidR="00F3376F" w:rsidRDefault="00F3376F">
            <w:pPr>
              <w:jc w:val="center"/>
              <w:rPr>
                <w:rFonts w:ascii="宋体" w:hAnsi="宋体" w:hint="eastAsia"/>
                <w:color w:val="000000" w:themeColor="text1"/>
                <w:kern w:val="0"/>
                <w:sz w:val="20"/>
                <w:szCs w:val="21"/>
              </w:rPr>
            </w:pPr>
          </w:p>
        </w:tc>
        <w:tc>
          <w:tcPr>
            <w:tcW w:w="567" w:type="dxa"/>
            <w:vAlign w:val="bottom"/>
          </w:tcPr>
          <w:p w14:paraId="033BB0DF" w14:textId="77777777" w:rsidR="00F3376F" w:rsidRDefault="00F3376F">
            <w:pPr>
              <w:jc w:val="center"/>
              <w:rPr>
                <w:rFonts w:ascii="宋体" w:hAnsi="宋体" w:hint="eastAsia"/>
                <w:color w:val="000000" w:themeColor="text1"/>
                <w:kern w:val="0"/>
                <w:sz w:val="20"/>
                <w:szCs w:val="21"/>
              </w:rPr>
            </w:pPr>
          </w:p>
        </w:tc>
        <w:tc>
          <w:tcPr>
            <w:tcW w:w="1417" w:type="dxa"/>
            <w:vAlign w:val="bottom"/>
          </w:tcPr>
          <w:p w14:paraId="66C9FB14" w14:textId="77777777" w:rsidR="00F3376F" w:rsidRDefault="00F3376F">
            <w:pPr>
              <w:jc w:val="center"/>
              <w:rPr>
                <w:rFonts w:ascii="宋体" w:hAnsi="宋体" w:hint="eastAsia"/>
                <w:color w:val="000000" w:themeColor="text1"/>
                <w:kern w:val="0"/>
                <w:sz w:val="20"/>
                <w:szCs w:val="21"/>
              </w:rPr>
            </w:pPr>
          </w:p>
        </w:tc>
        <w:tc>
          <w:tcPr>
            <w:tcW w:w="1276" w:type="dxa"/>
            <w:vAlign w:val="bottom"/>
          </w:tcPr>
          <w:p w14:paraId="36317CE5" w14:textId="77777777" w:rsidR="00F3376F" w:rsidRDefault="00F3376F">
            <w:pPr>
              <w:jc w:val="center"/>
              <w:rPr>
                <w:rFonts w:ascii="宋体" w:hAnsi="宋体" w:hint="eastAsia"/>
                <w:color w:val="000000" w:themeColor="text1"/>
                <w:kern w:val="0"/>
                <w:sz w:val="20"/>
                <w:szCs w:val="21"/>
              </w:rPr>
            </w:pPr>
          </w:p>
        </w:tc>
        <w:tc>
          <w:tcPr>
            <w:tcW w:w="1163" w:type="dxa"/>
            <w:vAlign w:val="bottom"/>
          </w:tcPr>
          <w:p w14:paraId="709F175C" w14:textId="77777777" w:rsidR="00F3376F" w:rsidRDefault="00F3376F">
            <w:pPr>
              <w:jc w:val="center"/>
              <w:rPr>
                <w:rFonts w:ascii="宋体" w:hAnsi="宋体" w:hint="eastAsia"/>
                <w:color w:val="000000" w:themeColor="text1"/>
                <w:kern w:val="0"/>
                <w:sz w:val="20"/>
                <w:szCs w:val="21"/>
              </w:rPr>
            </w:pPr>
          </w:p>
        </w:tc>
        <w:tc>
          <w:tcPr>
            <w:tcW w:w="1814" w:type="dxa"/>
            <w:vAlign w:val="bottom"/>
          </w:tcPr>
          <w:p w14:paraId="6CC2593F" w14:textId="77777777" w:rsidR="00F3376F" w:rsidRDefault="00F3376F">
            <w:pPr>
              <w:jc w:val="center"/>
              <w:rPr>
                <w:rFonts w:ascii="宋体" w:hAnsi="宋体" w:hint="eastAsia"/>
                <w:color w:val="000000" w:themeColor="text1"/>
                <w:kern w:val="0"/>
                <w:sz w:val="20"/>
                <w:szCs w:val="21"/>
              </w:rPr>
            </w:pPr>
          </w:p>
        </w:tc>
        <w:tc>
          <w:tcPr>
            <w:tcW w:w="1553" w:type="dxa"/>
            <w:vAlign w:val="bottom"/>
          </w:tcPr>
          <w:p w14:paraId="7C89798D" w14:textId="77777777" w:rsidR="00F3376F" w:rsidRDefault="00F3376F">
            <w:pPr>
              <w:jc w:val="center"/>
              <w:rPr>
                <w:rFonts w:ascii="宋体" w:hAnsi="宋体" w:hint="eastAsia"/>
                <w:color w:val="000000" w:themeColor="text1"/>
                <w:kern w:val="0"/>
                <w:sz w:val="20"/>
                <w:szCs w:val="21"/>
              </w:rPr>
            </w:pPr>
          </w:p>
        </w:tc>
      </w:tr>
    </w:tbl>
    <w:p w14:paraId="79E63D41" w14:textId="77777777" w:rsidR="00F3376F" w:rsidRDefault="00000000">
      <w:pPr>
        <w:adjustRightInd w:val="0"/>
        <w:snapToGrid w:val="0"/>
        <w:spacing w:before="100" w:beforeAutospacing="1"/>
        <w:ind w:firstLineChars="150" w:firstLine="468"/>
        <w:rPr>
          <w:rFonts w:eastAsia="黑体"/>
          <w:color w:val="000000" w:themeColor="text1"/>
          <w:szCs w:val="34"/>
        </w:rPr>
      </w:pPr>
      <w:r>
        <w:rPr>
          <w:rFonts w:eastAsia="黑体" w:hint="eastAsia"/>
          <w:color w:val="000000" w:themeColor="text1"/>
          <w:szCs w:val="34"/>
        </w:rPr>
        <w:t>六、经费预算</w:t>
      </w:r>
    </w:p>
    <w:tbl>
      <w:tblPr>
        <w:tblW w:w="909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147"/>
        <w:gridCol w:w="2976"/>
        <w:gridCol w:w="3969"/>
      </w:tblGrid>
      <w:tr w:rsidR="00F3376F" w14:paraId="5624EB69" w14:textId="77777777">
        <w:trPr>
          <w:trHeight w:val="271"/>
        </w:trPr>
        <w:tc>
          <w:tcPr>
            <w:tcW w:w="2147" w:type="dxa"/>
            <w:tcBorders>
              <w:top w:val="single" w:sz="4" w:space="0" w:color="auto"/>
              <w:left w:val="single" w:sz="4" w:space="0" w:color="auto"/>
              <w:right w:val="single" w:sz="4" w:space="0" w:color="auto"/>
            </w:tcBorders>
            <w:vAlign w:val="center"/>
          </w:tcPr>
          <w:p w14:paraId="7FB54374" w14:textId="77777777" w:rsidR="00F3376F" w:rsidRDefault="00000000">
            <w:pPr>
              <w:widowControl/>
              <w:jc w:val="center"/>
              <w:rPr>
                <w:rFonts w:asciiTheme="minorEastAsia" w:eastAsiaTheme="minorEastAsia" w:hAnsiTheme="minorEastAsia" w:hint="eastAsia"/>
                <w:b/>
                <w:color w:val="000000" w:themeColor="text1"/>
                <w:sz w:val="24"/>
              </w:rPr>
            </w:pPr>
            <w:r>
              <w:rPr>
                <w:rFonts w:asciiTheme="minorEastAsia" w:eastAsiaTheme="minorEastAsia" w:hAnsiTheme="minorEastAsia" w:hint="eastAsia"/>
                <w:b/>
                <w:color w:val="000000" w:themeColor="text1"/>
                <w:sz w:val="24"/>
              </w:rPr>
              <w:t>申请资助的</w:t>
            </w:r>
          </w:p>
          <w:p w14:paraId="5EE46356" w14:textId="77777777" w:rsidR="00F3376F" w:rsidRDefault="00000000">
            <w:pPr>
              <w:widowControl/>
              <w:jc w:val="center"/>
              <w:rPr>
                <w:rFonts w:asciiTheme="minorEastAsia" w:eastAsiaTheme="minorEastAsia" w:hAnsiTheme="minorEastAsia" w:hint="eastAsia"/>
                <w:b/>
                <w:color w:val="000000" w:themeColor="text1"/>
                <w:sz w:val="24"/>
              </w:rPr>
            </w:pPr>
            <w:r>
              <w:rPr>
                <w:rFonts w:asciiTheme="minorEastAsia" w:eastAsiaTheme="minorEastAsia" w:hAnsiTheme="minorEastAsia" w:hint="eastAsia"/>
                <w:b/>
                <w:color w:val="000000" w:themeColor="text1"/>
                <w:sz w:val="24"/>
              </w:rPr>
              <w:t>预算支出科目</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2709D0D4" w14:textId="77777777" w:rsidR="00F3376F" w:rsidRDefault="00000000">
            <w:pPr>
              <w:adjustRightInd w:val="0"/>
              <w:snapToGrid w:val="0"/>
              <w:spacing w:line="400" w:lineRule="exact"/>
              <w:jc w:val="center"/>
              <w:rPr>
                <w:rFonts w:asciiTheme="minorEastAsia" w:eastAsiaTheme="minorEastAsia" w:hAnsiTheme="minorEastAsia" w:hint="eastAsia"/>
                <w:color w:val="000000" w:themeColor="text1"/>
                <w:szCs w:val="34"/>
              </w:rPr>
            </w:pPr>
            <w:r>
              <w:rPr>
                <w:rFonts w:asciiTheme="minorEastAsia" w:eastAsiaTheme="minorEastAsia" w:hAnsiTheme="minorEastAsia" w:hint="eastAsia"/>
                <w:b/>
                <w:color w:val="000000" w:themeColor="text1"/>
                <w:sz w:val="24"/>
              </w:rPr>
              <w:t>申请财政拨款</w:t>
            </w:r>
            <w:r>
              <w:rPr>
                <w:rFonts w:asciiTheme="minorEastAsia" w:eastAsiaTheme="minorEastAsia" w:hAnsiTheme="minorEastAsia" w:hint="eastAsia"/>
                <w:color w:val="000000" w:themeColor="text1"/>
                <w:spacing w:val="-14"/>
                <w:sz w:val="24"/>
              </w:rPr>
              <w:t>*</w:t>
            </w:r>
            <w:r>
              <w:rPr>
                <w:rFonts w:asciiTheme="minorEastAsia" w:eastAsiaTheme="minorEastAsia" w:hAnsiTheme="minorEastAsia" w:hint="eastAsia"/>
                <w:b/>
                <w:color w:val="000000" w:themeColor="text1"/>
                <w:sz w:val="24"/>
              </w:rPr>
              <w:t>（万元）</w:t>
            </w:r>
          </w:p>
        </w:tc>
        <w:tc>
          <w:tcPr>
            <w:tcW w:w="3969" w:type="dxa"/>
            <w:tcBorders>
              <w:top w:val="single" w:sz="4" w:space="0" w:color="auto"/>
              <w:left w:val="single" w:sz="4" w:space="0" w:color="auto"/>
              <w:right w:val="single" w:sz="4" w:space="0" w:color="auto"/>
            </w:tcBorders>
            <w:vAlign w:val="center"/>
          </w:tcPr>
          <w:p w14:paraId="43CCF393" w14:textId="77777777" w:rsidR="00F3376F" w:rsidRDefault="00000000">
            <w:pPr>
              <w:jc w:val="center"/>
              <w:rPr>
                <w:rFonts w:asciiTheme="minorEastAsia" w:eastAsiaTheme="minorEastAsia" w:hAnsiTheme="minorEastAsia" w:hint="eastAsia"/>
                <w:b/>
                <w:color w:val="000000" w:themeColor="text1"/>
                <w:sz w:val="24"/>
              </w:rPr>
            </w:pPr>
            <w:r>
              <w:rPr>
                <w:rFonts w:asciiTheme="minorEastAsia" w:eastAsiaTheme="minorEastAsia" w:hAnsiTheme="minorEastAsia" w:hint="eastAsia"/>
                <w:b/>
                <w:color w:val="000000" w:themeColor="text1"/>
                <w:sz w:val="24"/>
              </w:rPr>
              <w:t>计算根据及理由</w:t>
            </w:r>
          </w:p>
        </w:tc>
      </w:tr>
      <w:tr w:rsidR="00F3376F" w14:paraId="552E747E" w14:textId="77777777">
        <w:trPr>
          <w:trHeight w:val="259"/>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42D8AE63" w14:textId="77777777" w:rsidR="00F3376F" w:rsidRDefault="00000000">
            <w:pPr>
              <w:jc w:val="left"/>
              <w:rPr>
                <w:rFonts w:asciiTheme="minorEastAsia" w:eastAsiaTheme="minorEastAsia" w:hAnsiTheme="minorEastAsia" w:hint="eastAsia"/>
                <w:color w:val="000000" w:themeColor="text1"/>
                <w:sz w:val="24"/>
              </w:rPr>
            </w:pPr>
            <w:r>
              <w:rPr>
                <w:rFonts w:asciiTheme="minorEastAsia" w:eastAsiaTheme="minorEastAsia" w:hAnsiTheme="minorEastAsia" w:hint="eastAsia"/>
                <w:color w:val="000000" w:themeColor="text1"/>
                <w:sz w:val="24"/>
              </w:rPr>
              <w:t>1.设备费</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232675DB" w14:textId="5A75EC0E" w:rsidR="00F3376F" w:rsidRDefault="00000000">
            <w:pPr>
              <w:jc w:val="center"/>
              <w:rPr>
                <w:rFonts w:asciiTheme="minorEastAsia" w:eastAsiaTheme="minorEastAsia" w:hAnsiTheme="minorEastAsia" w:hint="eastAsia"/>
                <w:color w:val="000000" w:themeColor="text1"/>
                <w:sz w:val="24"/>
              </w:rPr>
            </w:pPr>
            <w:del w:id="643" w:author="cheng lian" w:date="2025-07-25T00:38:00Z" w16du:dateUtc="2025-07-24T16:38:00Z">
              <w:r w:rsidDel="00147F43">
                <w:rPr>
                  <w:rFonts w:asciiTheme="minorEastAsia" w:eastAsiaTheme="minorEastAsia" w:hAnsiTheme="minorEastAsia"/>
                  <w:color w:val="000000" w:themeColor="text1"/>
                  <w:sz w:val="24"/>
                </w:rPr>
                <w:delText>3</w:delText>
              </w:r>
            </w:del>
            <w:ins w:id="644" w:author="cheng lian" w:date="2025-07-25T00:39:00Z" w16du:dateUtc="2025-07-24T16:39:00Z">
              <w:r w:rsidR="00147F43">
                <w:rPr>
                  <w:rFonts w:asciiTheme="minorEastAsia" w:eastAsiaTheme="minorEastAsia" w:hAnsiTheme="minorEastAsia" w:hint="eastAsia"/>
                  <w:color w:val="000000" w:themeColor="text1"/>
                  <w:sz w:val="24"/>
                </w:rPr>
                <w:t>3</w:t>
              </w:r>
            </w:ins>
            <w:r>
              <w:rPr>
                <w:rFonts w:asciiTheme="minorEastAsia" w:eastAsiaTheme="minorEastAsia" w:hAnsiTheme="minorEastAsia"/>
                <w:color w:val="000000" w:themeColor="text1"/>
                <w:sz w:val="24"/>
              </w:rPr>
              <w:t>.00</w:t>
            </w:r>
          </w:p>
        </w:tc>
        <w:tc>
          <w:tcPr>
            <w:tcW w:w="3969"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Change w:id="645" w:author="cheng lian" w:date="2025-07-25T00:37:00Z" w16du:dateUtc="2025-07-24T16:37:00Z">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PrChange>
            </w:tblPr>
            <w:tblGrid>
              <w:gridCol w:w="110"/>
              <w:tblGridChange w:id="646">
                <w:tblGrid>
                  <w:gridCol w:w="110"/>
                </w:tblGrid>
              </w:tblGridChange>
            </w:tblGrid>
            <w:tr w:rsidR="00F3376F" w:rsidDel="00147F43" w14:paraId="50CA34AA" w14:textId="0F90FB9E" w:rsidTr="00147F43">
              <w:trPr>
                <w:tblCellSpacing w:w="15" w:type="dxa"/>
                <w:del w:id="647" w:author="cheng lian" w:date="2025-07-25T00:38:00Z"/>
                <w:trPrChange w:id="648" w:author="cheng lian" w:date="2025-07-25T00:37:00Z" w16du:dateUtc="2025-07-24T16:37:00Z">
                  <w:trPr>
                    <w:tblCellSpacing w:w="15" w:type="dxa"/>
                  </w:trPr>
                </w:trPrChange>
              </w:trPr>
              <w:tc>
                <w:tcPr>
                  <w:tcW w:w="50" w:type="dxa"/>
                  <w:vAlign w:val="center"/>
                  <w:tcPrChange w:id="649" w:author="cheng lian" w:date="2025-07-25T00:37:00Z" w16du:dateUtc="2025-07-24T16:37:00Z">
                    <w:tcPr>
                      <w:tcW w:w="36" w:type="dxa"/>
                      <w:vAlign w:val="center"/>
                    </w:tcPr>
                  </w:tcPrChange>
                </w:tcPr>
                <w:p w14:paraId="0F5BD36A" w14:textId="3EC11009" w:rsidR="00F3376F" w:rsidDel="00147F43" w:rsidRDefault="00F3376F">
                  <w:pPr>
                    <w:jc w:val="center"/>
                    <w:rPr>
                      <w:del w:id="650" w:author="cheng lian" w:date="2025-07-25T00:38:00Z" w16du:dateUtc="2025-07-24T16:38:00Z"/>
                      <w:rFonts w:asciiTheme="minorEastAsia" w:eastAsiaTheme="minorEastAsia" w:hAnsiTheme="minorEastAsia" w:hint="eastAsia"/>
                      <w:color w:val="000000" w:themeColor="text1"/>
                      <w:sz w:val="24"/>
                    </w:rPr>
                  </w:pPr>
                </w:p>
              </w:tc>
            </w:tr>
          </w:tbl>
          <w:p w14:paraId="78534F92" w14:textId="7BD4FDCA" w:rsidR="00F3376F" w:rsidDel="00147F43" w:rsidRDefault="00F3376F">
            <w:pPr>
              <w:rPr>
                <w:del w:id="651" w:author="cheng lian" w:date="2025-07-25T00:37:00Z" w16du:dateUtc="2025-07-24T16:37:00Z"/>
                <w:rFonts w:asciiTheme="minorEastAsia" w:eastAsiaTheme="minorEastAsia" w:hAnsiTheme="minorEastAsia" w:hint="eastAsia"/>
                <w:vanish/>
                <w:color w:val="000000" w:themeColor="text1"/>
                <w:sz w:val="24"/>
              </w:rPr>
              <w:pPrChange w:id="652" w:author="cheng lian" w:date="2025-07-25T00:36:00Z" w16du:dateUtc="2025-07-24T16:36:00Z">
                <w:pPr>
                  <w:jc w:val="center"/>
                </w:pPr>
              </w:pPrChange>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640"/>
            </w:tblGrid>
            <w:tr w:rsidR="00F3376F" w:rsidDel="00147F43" w14:paraId="0F62862B" w14:textId="42567B8F">
              <w:trPr>
                <w:tblCellSpacing w:w="15" w:type="dxa"/>
                <w:del w:id="653" w:author="cheng lian" w:date="2025-07-25T00:38:00Z"/>
              </w:trPr>
              <w:tc>
                <w:tcPr>
                  <w:tcW w:w="8580" w:type="dxa"/>
                  <w:vAlign w:val="center"/>
                </w:tcPr>
                <w:p w14:paraId="2F2090DF" w14:textId="208C52F0" w:rsidR="00F3376F" w:rsidDel="00147F43" w:rsidRDefault="00000000">
                  <w:pPr>
                    <w:rPr>
                      <w:del w:id="654" w:author="cheng lian" w:date="2025-07-25T00:38:00Z" w16du:dateUtc="2025-07-24T16:38:00Z"/>
                      <w:rFonts w:asciiTheme="minorEastAsia" w:eastAsiaTheme="minorEastAsia" w:hAnsiTheme="minorEastAsia" w:hint="eastAsia"/>
                      <w:color w:val="000000" w:themeColor="text1"/>
                      <w:sz w:val="24"/>
                    </w:rPr>
                    <w:pPrChange w:id="655" w:author="cheng lian" w:date="2025-07-25T00:37:00Z" w16du:dateUtc="2025-07-24T16:37:00Z">
                      <w:pPr>
                        <w:jc w:val="center"/>
                      </w:pPr>
                    </w:pPrChange>
                  </w:pPr>
                  <w:del w:id="656" w:author="cheng lian" w:date="2025-07-25T00:38:00Z" w16du:dateUtc="2025-07-24T16:38:00Z">
                    <w:r w:rsidDel="00147F43">
                      <w:rPr>
                        <w:rFonts w:asciiTheme="minorEastAsia" w:eastAsiaTheme="minorEastAsia" w:hAnsiTheme="minorEastAsia" w:cs="微软雅黑" w:hint="eastAsia"/>
                        <w:color w:val="000000" w:themeColor="text1"/>
                        <w:sz w:val="24"/>
                      </w:rPr>
                      <w:delText>购买标准耳</w:delText>
                    </w:r>
                    <w:commentRangeStart w:id="657"/>
                    <w:commentRangeEnd w:id="657"/>
                    <w:r w:rsidDel="00147F43">
                      <w:commentReference w:id="657"/>
                    </w:r>
                    <w:r w:rsidDel="00147F43">
                      <w:rPr>
                        <w:rFonts w:asciiTheme="minorEastAsia" w:eastAsiaTheme="minorEastAsia" w:hAnsiTheme="minorEastAsia" w:cs="微软雅黑" w:hint="eastAsia"/>
                        <w:color w:val="000000" w:themeColor="text1"/>
                        <w:sz w:val="24"/>
                      </w:rPr>
                      <w:delText>机系统与双耳节拍音频播放设备；更新现有脑电采集工作站（部分共享使用）。</w:delText>
                    </w:r>
                  </w:del>
                </w:p>
              </w:tc>
            </w:tr>
          </w:tbl>
          <w:p w14:paraId="3629AB4C" w14:textId="3B1BE3EC" w:rsidR="00F3376F" w:rsidRDefault="00147F43">
            <w:pPr>
              <w:jc w:val="center"/>
              <w:rPr>
                <w:rFonts w:asciiTheme="minorEastAsia" w:eastAsiaTheme="minorEastAsia" w:hAnsiTheme="minorEastAsia" w:hint="eastAsia"/>
                <w:color w:val="000000" w:themeColor="text1"/>
                <w:sz w:val="24"/>
              </w:rPr>
            </w:pPr>
            <w:ins w:id="658" w:author="cheng lian" w:date="2025-07-25T00:38:00Z" w16du:dateUtc="2025-07-24T16:38:00Z">
              <w:r>
                <w:rPr>
                  <w:rFonts w:asciiTheme="minorEastAsia" w:eastAsiaTheme="minorEastAsia" w:hAnsiTheme="minorEastAsia" w:hint="eastAsia"/>
                  <w:color w:val="000000" w:themeColor="text1"/>
                  <w:sz w:val="24"/>
                </w:rPr>
                <w:t>购买或租赁专业的</w:t>
              </w:r>
            </w:ins>
            <w:ins w:id="659" w:author="cheng lian" w:date="2025-07-25T00:39:00Z" w16du:dateUtc="2025-07-24T16:39:00Z">
              <w:r>
                <w:rPr>
                  <w:rFonts w:asciiTheme="minorEastAsia" w:eastAsiaTheme="minorEastAsia" w:hAnsiTheme="minorEastAsia" w:hint="eastAsia"/>
                  <w:color w:val="000000" w:themeColor="text1"/>
                  <w:sz w:val="24"/>
                </w:rPr>
                <w:t>耳机、</w:t>
              </w:r>
            </w:ins>
            <w:ins w:id="660" w:author="cheng lian" w:date="2025-07-25T00:38:00Z" w16du:dateUtc="2025-07-24T16:38:00Z">
              <w:r>
                <w:rPr>
                  <w:rFonts w:asciiTheme="minorEastAsia" w:eastAsiaTheme="minorEastAsia" w:hAnsiTheme="minorEastAsia" w:hint="eastAsia"/>
                  <w:color w:val="000000" w:themeColor="text1"/>
                  <w:sz w:val="24"/>
                </w:rPr>
                <w:t>音频播放设备</w:t>
              </w:r>
            </w:ins>
            <w:ins w:id="661" w:author="cheng lian" w:date="2025-07-25T00:39:00Z" w16du:dateUtc="2025-07-24T16:39:00Z">
              <w:r>
                <w:rPr>
                  <w:rFonts w:asciiTheme="minorEastAsia" w:eastAsiaTheme="minorEastAsia" w:hAnsiTheme="minorEastAsia" w:hint="eastAsia"/>
                  <w:color w:val="000000" w:themeColor="text1"/>
                  <w:sz w:val="24"/>
                </w:rPr>
                <w:t>及脑电采集等设备</w:t>
              </w:r>
            </w:ins>
          </w:p>
        </w:tc>
      </w:tr>
      <w:tr w:rsidR="00F3376F" w14:paraId="12CBB897" w14:textId="77777777">
        <w:trPr>
          <w:trHeight w:val="334"/>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493A84C7" w14:textId="77777777" w:rsidR="00F3376F" w:rsidRDefault="00000000">
            <w:pPr>
              <w:jc w:val="left"/>
              <w:rPr>
                <w:rFonts w:asciiTheme="minorEastAsia" w:eastAsiaTheme="minorEastAsia" w:hAnsiTheme="minorEastAsia" w:hint="eastAsia"/>
                <w:color w:val="000000" w:themeColor="text1"/>
                <w:sz w:val="24"/>
              </w:rPr>
            </w:pPr>
            <w:r>
              <w:rPr>
                <w:rFonts w:asciiTheme="minorEastAsia" w:eastAsiaTheme="minorEastAsia" w:hAnsiTheme="minorEastAsia" w:hint="eastAsia"/>
                <w:color w:val="000000" w:themeColor="text1"/>
                <w:sz w:val="24"/>
              </w:rPr>
              <w:t>2.材料费</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7FE41636" w14:textId="77777777" w:rsidR="00F3376F" w:rsidRDefault="00000000">
            <w:pPr>
              <w:jc w:val="center"/>
              <w:rPr>
                <w:rFonts w:asciiTheme="minorEastAsia" w:eastAsiaTheme="minorEastAsia" w:hAnsiTheme="minorEastAsia" w:hint="eastAsia"/>
                <w:color w:val="000000" w:themeColor="text1"/>
                <w:sz w:val="24"/>
              </w:rPr>
            </w:pPr>
            <w:r>
              <w:rPr>
                <w:rFonts w:asciiTheme="minorEastAsia" w:eastAsiaTheme="minorEastAsia" w:hAnsiTheme="minorEastAsia" w:hint="eastAsia"/>
                <w:color w:val="000000" w:themeColor="text1"/>
                <w:sz w:val="24"/>
              </w:rPr>
              <w:t>1.50</w:t>
            </w:r>
          </w:p>
        </w:tc>
        <w:tc>
          <w:tcPr>
            <w:tcW w:w="3969" w:type="dxa"/>
            <w:tcBorders>
              <w:top w:val="single" w:sz="4" w:space="0" w:color="auto"/>
              <w:left w:val="single" w:sz="4" w:space="0" w:color="auto"/>
              <w:bottom w:val="single" w:sz="4" w:space="0" w:color="auto"/>
              <w:right w:val="single" w:sz="4" w:space="0" w:color="auto"/>
            </w:tcBorders>
            <w:vAlign w:val="center"/>
          </w:tcPr>
          <w:p w14:paraId="2D7D378E" w14:textId="77777777" w:rsidR="00F3376F" w:rsidRDefault="00000000">
            <w:pPr>
              <w:jc w:val="center"/>
              <w:rPr>
                <w:rFonts w:asciiTheme="minorEastAsia" w:eastAsiaTheme="minorEastAsia" w:hAnsiTheme="minorEastAsia" w:hint="eastAsia"/>
                <w:color w:val="000000" w:themeColor="text1"/>
                <w:sz w:val="24"/>
              </w:rPr>
            </w:pPr>
            <w:r>
              <w:rPr>
                <w:rFonts w:asciiTheme="minorEastAsia" w:eastAsiaTheme="minorEastAsia" w:hAnsiTheme="minorEastAsia" w:cs="微软雅黑" w:hint="eastAsia"/>
                <w:color w:val="000000" w:themeColor="text1"/>
                <w:sz w:val="24"/>
              </w:rPr>
              <w:t>包括采血耗材、问卷</w:t>
            </w:r>
            <w:r>
              <w:rPr>
                <w:rFonts w:asciiTheme="minorEastAsia" w:eastAsiaTheme="minorEastAsia" w:hAnsiTheme="minorEastAsia"/>
                <w:color w:val="000000" w:themeColor="text1"/>
                <w:sz w:val="24"/>
              </w:rPr>
              <w:t>/</w:t>
            </w:r>
            <w:r>
              <w:rPr>
                <w:rFonts w:asciiTheme="minorEastAsia" w:eastAsiaTheme="minorEastAsia" w:hAnsiTheme="minorEastAsia" w:cs="微软雅黑" w:hint="eastAsia"/>
                <w:color w:val="000000" w:themeColor="text1"/>
                <w:sz w:val="24"/>
              </w:rPr>
              <w:t>量表打印、干预记录本、一次性耳套等实验用消耗品。</w:t>
            </w:r>
          </w:p>
        </w:tc>
      </w:tr>
      <w:tr w:rsidR="00F3376F" w14:paraId="58FCB297" w14:textId="77777777">
        <w:trPr>
          <w:trHeight w:val="269"/>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44831808" w14:textId="77777777" w:rsidR="00F3376F" w:rsidRDefault="00000000">
            <w:pPr>
              <w:jc w:val="left"/>
              <w:rPr>
                <w:rFonts w:asciiTheme="minorEastAsia" w:eastAsiaTheme="minorEastAsia" w:hAnsiTheme="minorEastAsia" w:hint="eastAsia"/>
                <w:color w:val="000000" w:themeColor="text1"/>
                <w:sz w:val="24"/>
              </w:rPr>
            </w:pPr>
            <w:r>
              <w:rPr>
                <w:rFonts w:asciiTheme="minorEastAsia" w:eastAsiaTheme="minorEastAsia" w:hAnsiTheme="minorEastAsia" w:hint="eastAsia"/>
                <w:color w:val="000000" w:themeColor="text1"/>
                <w:sz w:val="24"/>
              </w:rPr>
              <w:t>3.测试化验加工费</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3A5B53BE" w14:textId="04DE9243" w:rsidR="00F3376F" w:rsidRDefault="00000000">
            <w:pPr>
              <w:jc w:val="center"/>
              <w:rPr>
                <w:rFonts w:asciiTheme="minorEastAsia" w:eastAsiaTheme="minorEastAsia" w:hAnsiTheme="minorEastAsia" w:hint="eastAsia"/>
                <w:color w:val="000000" w:themeColor="text1"/>
                <w:sz w:val="24"/>
              </w:rPr>
            </w:pPr>
            <w:r>
              <w:rPr>
                <w:rFonts w:asciiTheme="minorEastAsia" w:eastAsiaTheme="minorEastAsia" w:hAnsiTheme="minorEastAsia" w:hint="eastAsia"/>
                <w:color w:val="000000" w:themeColor="text1"/>
                <w:sz w:val="24"/>
              </w:rPr>
              <w:t>2.</w:t>
            </w:r>
            <w:ins w:id="662" w:author="cheng lian" w:date="2025-07-25T01:31:00Z" w16du:dateUtc="2025-07-24T17:31:00Z">
              <w:r w:rsidR="00E2416E">
                <w:rPr>
                  <w:rFonts w:asciiTheme="minorEastAsia" w:eastAsiaTheme="minorEastAsia" w:hAnsiTheme="minorEastAsia" w:hint="eastAsia"/>
                  <w:color w:val="000000" w:themeColor="text1"/>
                  <w:sz w:val="24"/>
                </w:rPr>
                <w:t>8</w:t>
              </w:r>
            </w:ins>
            <w:del w:id="663" w:author="cheng lian" w:date="2025-07-25T01:31:00Z" w16du:dateUtc="2025-07-24T17:31:00Z">
              <w:r w:rsidDel="00E2416E">
                <w:rPr>
                  <w:rFonts w:asciiTheme="minorEastAsia" w:eastAsiaTheme="minorEastAsia" w:hAnsiTheme="minorEastAsia" w:hint="eastAsia"/>
                  <w:color w:val="000000" w:themeColor="text1"/>
                  <w:sz w:val="24"/>
                </w:rPr>
                <w:delText>5</w:delText>
              </w:r>
            </w:del>
            <w:r>
              <w:rPr>
                <w:rFonts w:asciiTheme="minorEastAsia" w:eastAsiaTheme="minorEastAsia" w:hAnsiTheme="minorEastAsia" w:hint="eastAsia"/>
                <w:color w:val="000000" w:themeColor="text1"/>
                <w:sz w:val="24"/>
              </w:rPr>
              <w:t>0</w:t>
            </w:r>
          </w:p>
        </w:tc>
        <w:tc>
          <w:tcPr>
            <w:tcW w:w="3969" w:type="dxa"/>
            <w:tcBorders>
              <w:top w:val="single" w:sz="4" w:space="0" w:color="auto"/>
              <w:left w:val="single" w:sz="4" w:space="0" w:color="auto"/>
              <w:bottom w:val="single" w:sz="4" w:space="0" w:color="auto"/>
              <w:right w:val="single" w:sz="4" w:space="0" w:color="auto"/>
            </w:tcBorders>
            <w:vAlign w:val="center"/>
          </w:tcPr>
          <w:p w14:paraId="3976EF8C" w14:textId="77777777" w:rsidR="00F3376F" w:rsidRDefault="00000000">
            <w:pPr>
              <w:jc w:val="center"/>
              <w:rPr>
                <w:rFonts w:asciiTheme="minorEastAsia" w:eastAsiaTheme="minorEastAsia" w:hAnsiTheme="minorEastAsia" w:hint="eastAsia"/>
                <w:color w:val="000000" w:themeColor="text1"/>
                <w:sz w:val="24"/>
              </w:rPr>
            </w:pPr>
            <w:r>
              <w:rPr>
                <w:rFonts w:asciiTheme="minorEastAsia" w:eastAsiaTheme="minorEastAsia" w:hAnsiTheme="minorEastAsia" w:cs="微软雅黑" w:hint="eastAsia"/>
                <w:color w:val="000000" w:themeColor="text1"/>
                <w:sz w:val="24"/>
              </w:rPr>
              <w:t>血液样本检测委托第三方实验平台，检测皮质醇、</w:t>
            </w:r>
            <w:r>
              <w:rPr>
                <w:rFonts w:asciiTheme="minorEastAsia" w:eastAsiaTheme="minorEastAsia" w:hAnsiTheme="minorEastAsia"/>
                <w:color w:val="000000" w:themeColor="text1"/>
                <w:sz w:val="24"/>
              </w:rPr>
              <w:t>BDNF</w:t>
            </w:r>
            <w:r>
              <w:rPr>
                <w:rFonts w:asciiTheme="minorEastAsia" w:eastAsiaTheme="minorEastAsia" w:hAnsiTheme="minorEastAsia" w:cs="微软雅黑" w:hint="eastAsia"/>
                <w:color w:val="000000" w:themeColor="text1"/>
                <w:sz w:val="24"/>
              </w:rPr>
              <w:t>、</w:t>
            </w:r>
            <w:r>
              <w:rPr>
                <w:rFonts w:asciiTheme="minorEastAsia" w:eastAsiaTheme="minorEastAsia" w:hAnsiTheme="minorEastAsia"/>
                <w:color w:val="000000" w:themeColor="text1"/>
                <w:sz w:val="24"/>
              </w:rPr>
              <w:t>IL-6</w:t>
            </w:r>
            <w:r>
              <w:rPr>
                <w:rFonts w:asciiTheme="minorEastAsia" w:eastAsiaTheme="minorEastAsia" w:hAnsiTheme="minorEastAsia" w:cs="微软雅黑" w:hint="eastAsia"/>
                <w:color w:val="000000" w:themeColor="text1"/>
                <w:sz w:val="24"/>
              </w:rPr>
              <w:t>等指标，预计每</w:t>
            </w:r>
            <w:r>
              <w:rPr>
                <w:rFonts w:asciiTheme="minorEastAsia" w:eastAsiaTheme="minorEastAsia" w:hAnsiTheme="minorEastAsia" w:cs="___WRD_EMBED_SUB_45" w:hint="eastAsia"/>
                <w:color w:val="000000" w:themeColor="text1"/>
                <w:sz w:val="24"/>
              </w:rPr>
              <w:t>人</w:t>
            </w:r>
            <w:r>
              <w:rPr>
                <w:rFonts w:asciiTheme="minorEastAsia" w:eastAsiaTheme="minorEastAsia" w:hAnsiTheme="minorEastAsia" w:cs="微软雅黑" w:hint="eastAsia"/>
                <w:color w:val="000000" w:themeColor="text1"/>
                <w:sz w:val="24"/>
              </w:rPr>
              <w:t>检测费约</w:t>
            </w:r>
            <w:r>
              <w:rPr>
                <w:rFonts w:asciiTheme="minorEastAsia" w:eastAsiaTheme="minorEastAsia" w:hAnsiTheme="minorEastAsia"/>
                <w:color w:val="000000" w:themeColor="text1"/>
                <w:sz w:val="24"/>
              </w:rPr>
              <w:t>150</w:t>
            </w:r>
            <w:r>
              <w:rPr>
                <w:rFonts w:asciiTheme="minorEastAsia" w:eastAsiaTheme="minorEastAsia" w:hAnsiTheme="minorEastAsia" w:cs="微软雅黑" w:hint="eastAsia"/>
                <w:color w:val="000000" w:themeColor="text1"/>
                <w:sz w:val="24"/>
              </w:rPr>
              <w:t>元。</w:t>
            </w:r>
          </w:p>
        </w:tc>
      </w:tr>
      <w:tr w:rsidR="00F3376F" w14:paraId="4E1482CA" w14:textId="77777777">
        <w:trPr>
          <w:trHeight w:val="203"/>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4986E3DD" w14:textId="77777777" w:rsidR="00F3376F" w:rsidRDefault="00000000">
            <w:pPr>
              <w:jc w:val="left"/>
              <w:rPr>
                <w:rFonts w:asciiTheme="minorEastAsia" w:eastAsiaTheme="minorEastAsia" w:hAnsiTheme="minorEastAsia" w:hint="eastAsia"/>
                <w:color w:val="000000" w:themeColor="text1"/>
                <w:sz w:val="24"/>
              </w:rPr>
            </w:pPr>
            <w:r>
              <w:rPr>
                <w:rFonts w:asciiTheme="minorEastAsia" w:eastAsiaTheme="minorEastAsia" w:hAnsiTheme="minorEastAsia" w:hint="eastAsia"/>
                <w:color w:val="000000" w:themeColor="text1"/>
                <w:sz w:val="24"/>
              </w:rPr>
              <w:t>4.燃料动力费</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628AA3E9" w14:textId="4A2FC90F" w:rsidR="00F3376F" w:rsidRDefault="00000000">
            <w:pPr>
              <w:jc w:val="center"/>
              <w:rPr>
                <w:rFonts w:asciiTheme="minorEastAsia" w:eastAsiaTheme="minorEastAsia" w:hAnsiTheme="minorEastAsia" w:hint="eastAsia"/>
                <w:color w:val="000000" w:themeColor="text1"/>
                <w:sz w:val="24"/>
              </w:rPr>
            </w:pPr>
            <w:commentRangeStart w:id="664"/>
            <w:del w:id="665" w:author="cheng lian" w:date="2025-07-25T00:35:00Z" w16du:dateUtc="2025-07-24T16:35:00Z">
              <w:r w:rsidDel="00B90A8A">
                <w:rPr>
                  <w:rFonts w:asciiTheme="minorEastAsia" w:eastAsiaTheme="minorEastAsia" w:hAnsiTheme="minorEastAsia"/>
                  <w:color w:val="000000" w:themeColor="text1"/>
                  <w:sz w:val="24"/>
                </w:rPr>
                <w:delText>0.20</w:delText>
              </w:r>
            </w:del>
            <w:ins w:id="666" w:author="cheng lian" w:date="2025-07-25T00:35:00Z" w16du:dateUtc="2025-07-24T16:35:00Z">
              <w:r w:rsidR="00B90A8A">
                <w:rPr>
                  <w:rFonts w:asciiTheme="minorEastAsia" w:eastAsiaTheme="minorEastAsia" w:hAnsiTheme="minorEastAsia" w:hint="eastAsia"/>
                  <w:color w:val="000000" w:themeColor="text1"/>
                  <w:sz w:val="24"/>
                </w:rPr>
                <w:t>-</w:t>
              </w:r>
            </w:ins>
          </w:p>
        </w:tc>
        <w:tc>
          <w:tcPr>
            <w:tcW w:w="3969" w:type="dxa"/>
            <w:tcBorders>
              <w:top w:val="single" w:sz="4" w:space="0" w:color="auto"/>
              <w:left w:val="single" w:sz="4" w:space="0" w:color="auto"/>
              <w:bottom w:val="single" w:sz="4" w:space="0" w:color="auto"/>
              <w:right w:val="single" w:sz="4" w:space="0" w:color="auto"/>
            </w:tcBorders>
            <w:vAlign w:val="center"/>
          </w:tcPr>
          <w:p w14:paraId="52B36D9C" w14:textId="10CBA254" w:rsidR="00F3376F" w:rsidRDefault="00000000">
            <w:pPr>
              <w:jc w:val="center"/>
              <w:rPr>
                <w:rFonts w:asciiTheme="minorEastAsia" w:eastAsiaTheme="minorEastAsia" w:hAnsiTheme="minorEastAsia" w:hint="eastAsia"/>
                <w:color w:val="000000" w:themeColor="text1"/>
                <w:sz w:val="24"/>
              </w:rPr>
            </w:pPr>
            <w:del w:id="667" w:author="cheng lian" w:date="2025-07-25T00:35:00Z" w16du:dateUtc="2025-07-24T16:35:00Z">
              <w:r w:rsidDel="00B90A8A">
                <w:rPr>
                  <w:rFonts w:asciiTheme="minorEastAsia" w:eastAsiaTheme="minorEastAsia" w:hAnsiTheme="minorEastAsia" w:cs="微软雅黑" w:hint="eastAsia"/>
                  <w:color w:val="000000" w:themeColor="text1"/>
                  <w:sz w:val="24"/>
                </w:rPr>
                <w:delText>实验室脑电设备及冷藏设备运行所需水电支持等。</w:delText>
              </w:r>
              <w:commentRangeEnd w:id="664"/>
              <w:r w:rsidDel="00B90A8A">
                <w:commentReference w:id="664"/>
              </w:r>
            </w:del>
            <w:ins w:id="668" w:author="cheng lian" w:date="2025-07-25T00:35:00Z" w16du:dateUtc="2025-07-24T16:35:00Z">
              <w:r w:rsidR="00B90A8A">
                <w:rPr>
                  <w:rFonts w:asciiTheme="minorEastAsia" w:eastAsiaTheme="minorEastAsia" w:hAnsiTheme="minorEastAsia" w:cs="微软雅黑" w:hint="eastAsia"/>
                  <w:color w:val="000000" w:themeColor="text1"/>
                  <w:sz w:val="24"/>
                </w:rPr>
                <w:t>-</w:t>
              </w:r>
            </w:ins>
          </w:p>
        </w:tc>
      </w:tr>
      <w:tr w:rsidR="00F3376F" w14:paraId="4A0C6976" w14:textId="77777777">
        <w:trPr>
          <w:trHeight w:val="279"/>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5C19E8C4" w14:textId="77777777" w:rsidR="00F3376F" w:rsidRDefault="00000000">
            <w:pPr>
              <w:jc w:val="left"/>
              <w:rPr>
                <w:rFonts w:asciiTheme="minorEastAsia" w:eastAsiaTheme="minorEastAsia" w:hAnsiTheme="minorEastAsia" w:hint="eastAsia"/>
                <w:color w:val="000000" w:themeColor="text1"/>
                <w:sz w:val="24"/>
              </w:rPr>
            </w:pPr>
            <w:r>
              <w:rPr>
                <w:rFonts w:asciiTheme="minorEastAsia" w:eastAsiaTheme="minorEastAsia" w:hAnsiTheme="minorEastAsia" w:hint="eastAsia"/>
                <w:color w:val="000000" w:themeColor="text1"/>
                <w:sz w:val="24"/>
              </w:rPr>
              <w:t>5.差旅费</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50836A40" w14:textId="77777777" w:rsidR="00F3376F" w:rsidRDefault="00000000">
            <w:pPr>
              <w:jc w:val="center"/>
              <w:rPr>
                <w:rFonts w:asciiTheme="minorEastAsia" w:eastAsiaTheme="minorEastAsia" w:hAnsiTheme="minorEastAsia" w:hint="eastAsia"/>
                <w:color w:val="000000" w:themeColor="text1"/>
                <w:sz w:val="24"/>
              </w:rPr>
            </w:pPr>
            <w:r>
              <w:rPr>
                <w:rFonts w:asciiTheme="minorEastAsia" w:eastAsiaTheme="minorEastAsia" w:hAnsiTheme="minorEastAsia"/>
                <w:color w:val="000000" w:themeColor="text1"/>
                <w:sz w:val="24"/>
              </w:rPr>
              <w:t>1.00</w:t>
            </w:r>
          </w:p>
        </w:tc>
        <w:tc>
          <w:tcPr>
            <w:tcW w:w="3969" w:type="dxa"/>
            <w:tcBorders>
              <w:top w:val="single" w:sz="4" w:space="0" w:color="auto"/>
              <w:left w:val="single" w:sz="4" w:space="0" w:color="auto"/>
              <w:bottom w:val="single" w:sz="4" w:space="0" w:color="auto"/>
              <w:right w:val="single" w:sz="4" w:space="0" w:color="auto"/>
            </w:tcBorders>
            <w:vAlign w:val="center"/>
          </w:tcPr>
          <w:p w14:paraId="1BC8227D" w14:textId="77777777" w:rsidR="00F3376F" w:rsidRDefault="00000000">
            <w:pPr>
              <w:jc w:val="center"/>
              <w:rPr>
                <w:rFonts w:asciiTheme="minorEastAsia" w:eastAsiaTheme="minorEastAsia" w:hAnsiTheme="minorEastAsia" w:hint="eastAsia"/>
                <w:color w:val="000000" w:themeColor="text1"/>
                <w:sz w:val="24"/>
              </w:rPr>
            </w:pPr>
            <w:r>
              <w:rPr>
                <w:rFonts w:asciiTheme="minorEastAsia" w:eastAsiaTheme="minorEastAsia" w:hAnsiTheme="minorEastAsia" w:cs="微软雅黑" w:hint="eastAsia"/>
                <w:color w:val="000000" w:themeColor="text1"/>
                <w:sz w:val="24"/>
              </w:rPr>
              <w:t>团队往返苏州大学附属第四医院、广济医院、上海精神卫生中心收集样本与随访所需交通费用。</w:t>
            </w:r>
          </w:p>
        </w:tc>
      </w:tr>
      <w:tr w:rsidR="00F3376F" w14:paraId="0DE8B612" w14:textId="77777777">
        <w:trPr>
          <w:trHeight w:val="241"/>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123B9A3B" w14:textId="77777777" w:rsidR="00F3376F" w:rsidRDefault="00000000">
            <w:pPr>
              <w:jc w:val="left"/>
              <w:rPr>
                <w:rFonts w:asciiTheme="minorEastAsia" w:eastAsiaTheme="minorEastAsia" w:hAnsiTheme="minorEastAsia" w:hint="eastAsia"/>
                <w:color w:val="000000" w:themeColor="text1"/>
                <w:sz w:val="24"/>
              </w:rPr>
            </w:pPr>
            <w:r>
              <w:rPr>
                <w:rFonts w:asciiTheme="minorEastAsia" w:eastAsiaTheme="minorEastAsia" w:hAnsiTheme="minorEastAsia" w:hint="eastAsia"/>
                <w:color w:val="000000" w:themeColor="text1"/>
                <w:sz w:val="24"/>
              </w:rPr>
              <w:t>6.会议费</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53E55CEF" w14:textId="5796024E" w:rsidR="00F3376F" w:rsidRDefault="00000000">
            <w:pPr>
              <w:jc w:val="center"/>
              <w:rPr>
                <w:rFonts w:asciiTheme="minorEastAsia" w:eastAsiaTheme="minorEastAsia" w:hAnsiTheme="minorEastAsia" w:hint="eastAsia"/>
                <w:color w:val="000000" w:themeColor="text1"/>
                <w:sz w:val="24"/>
              </w:rPr>
            </w:pPr>
            <w:del w:id="669" w:author="cheng lian" w:date="2025-07-25T00:35:00Z" w16du:dateUtc="2025-07-24T16:35:00Z">
              <w:r w:rsidDel="00B90A8A">
                <w:rPr>
                  <w:rFonts w:asciiTheme="minorEastAsia" w:eastAsiaTheme="minorEastAsia" w:hAnsiTheme="minorEastAsia" w:hint="eastAsia"/>
                  <w:color w:val="000000" w:themeColor="text1"/>
                  <w:sz w:val="24"/>
                </w:rPr>
                <w:delText>0.30</w:delText>
              </w:r>
            </w:del>
            <w:ins w:id="670" w:author="cheng lian" w:date="2025-07-25T00:35:00Z" w16du:dateUtc="2025-07-24T16:35:00Z">
              <w:r w:rsidR="00B90A8A">
                <w:rPr>
                  <w:rFonts w:asciiTheme="minorEastAsia" w:eastAsiaTheme="minorEastAsia" w:hAnsiTheme="minorEastAsia" w:hint="eastAsia"/>
                  <w:color w:val="000000" w:themeColor="text1"/>
                  <w:sz w:val="24"/>
                </w:rPr>
                <w:t>-</w:t>
              </w:r>
            </w:ins>
          </w:p>
        </w:tc>
        <w:tc>
          <w:tcPr>
            <w:tcW w:w="3969" w:type="dxa"/>
            <w:tcBorders>
              <w:top w:val="single" w:sz="4" w:space="0" w:color="auto"/>
              <w:left w:val="single" w:sz="4" w:space="0" w:color="auto"/>
              <w:bottom w:val="single" w:sz="4" w:space="0" w:color="auto"/>
              <w:right w:val="single" w:sz="4" w:space="0" w:color="auto"/>
            </w:tcBorders>
            <w:vAlign w:val="center"/>
          </w:tcPr>
          <w:p w14:paraId="53FE1544" w14:textId="07930214" w:rsidR="00F3376F" w:rsidRDefault="00000000">
            <w:pPr>
              <w:jc w:val="center"/>
              <w:rPr>
                <w:rFonts w:asciiTheme="minorEastAsia" w:eastAsiaTheme="minorEastAsia" w:hAnsiTheme="minorEastAsia" w:hint="eastAsia"/>
                <w:color w:val="000000" w:themeColor="text1"/>
                <w:sz w:val="24"/>
              </w:rPr>
            </w:pPr>
            <w:del w:id="671" w:author="cheng lian" w:date="2025-07-25T00:35:00Z" w16du:dateUtc="2025-07-24T16:35:00Z">
              <w:r w:rsidDel="00B90A8A">
                <w:rPr>
                  <w:rFonts w:asciiTheme="minorEastAsia" w:eastAsiaTheme="minorEastAsia" w:hAnsiTheme="minorEastAsia" w:cs="微软雅黑" w:hint="eastAsia"/>
                  <w:color w:val="000000" w:themeColor="text1"/>
                  <w:sz w:val="24"/>
                </w:rPr>
                <w:delText>项目中期进展汇</w:delText>
              </w:r>
              <w:r w:rsidDel="00B90A8A">
                <w:rPr>
                  <w:rFonts w:asciiTheme="minorEastAsia" w:eastAsiaTheme="minorEastAsia" w:hAnsiTheme="minorEastAsia" w:cs="___WRD_EMBED_SUB_45" w:hint="eastAsia"/>
                  <w:color w:val="000000" w:themeColor="text1"/>
                  <w:sz w:val="24"/>
                </w:rPr>
                <w:delText>报</w:delText>
              </w:r>
              <w:r w:rsidDel="00B90A8A">
                <w:rPr>
                  <w:rFonts w:asciiTheme="minorEastAsia" w:eastAsiaTheme="minorEastAsia" w:hAnsiTheme="minorEastAsia" w:cs="微软雅黑" w:hint="eastAsia"/>
                  <w:color w:val="000000" w:themeColor="text1"/>
                  <w:sz w:val="24"/>
                </w:rPr>
                <w:delText>与终期总结讨论会支出</w:delText>
              </w:r>
              <w:commentRangeStart w:id="672"/>
              <w:commentRangeEnd w:id="672"/>
              <w:r w:rsidDel="00B90A8A">
                <w:commentReference w:id="672"/>
              </w:r>
              <w:r w:rsidDel="00B90A8A">
                <w:rPr>
                  <w:rFonts w:asciiTheme="minorEastAsia" w:eastAsiaTheme="minorEastAsia" w:hAnsiTheme="minorEastAsia" w:cs="微软雅黑" w:hint="eastAsia"/>
                  <w:color w:val="000000" w:themeColor="text1"/>
                  <w:sz w:val="24"/>
                </w:rPr>
                <w:delText>。</w:delText>
              </w:r>
            </w:del>
            <w:ins w:id="673" w:author="cheng lian" w:date="2025-07-25T00:35:00Z" w16du:dateUtc="2025-07-24T16:35:00Z">
              <w:r w:rsidR="00B90A8A">
                <w:rPr>
                  <w:rFonts w:asciiTheme="minorEastAsia" w:eastAsiaTheme="minorEastAsia" w:hAnsiTheme="minorEastAsia" w:cs="微软雅黑" w:hint="eastAsia"/>
                  <w:color w:val="000000" w:themeColor="text1"/>
                  <w:sz w:val="24"/>
                </w:rPr>
                <w:t>-</w:t>
              </w:r>
            </w:ins>
          </w:p>
        </w:tc>
      </w:tr>
      <w:tr w:rsidR="00F3376F" w14:paraId="562909B7" w14:textId="77777777">
        <w:trPr>
          <w:trHeight w:val="317"/>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49B5E4AB" w14:textId="77777777" w:rsidR="00F3376F" w:rsidRDefault="00000000">
            <w:pPr>
              <w:jc w:val="left"/>
              <w:rPr>
                <w:rFonts w:asciiTheme="minorEastAsia" w:eastAsiaTheme="minorEastAsia" w:hAnsiTheme="minorEastAsia" w:hint="eastAsia"/>
                <w:color w:val="000000" w:themeColor="text1"/>
                <w:sz w:val="24"/>
              </w:rPr>
            </w:pPr>
            <w:r>
              <w:rPr>
                <w:rFonts w:asciiTheme="minorEastAsia" w:eastAsiaTheme="minorEastAsia" w:hAnsiTheme="minorEastAsia" w:hint="eastAsia"/>
                <w:color w:val="000000" w:themeColor="text1"/>
                <w:sz w:val="24"/>
              </w:rPr>
              <w:t>7.国际合作与交流费</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2EFFC4E2" w14:textId="215593CA" w:rsidR="00F3376F" w:rsidRDefault="00000000">
            <w:pPr>
              <w:jc w:val="center"/>
              <w:rPr>
                <w:rFonts w:asciiTheme="minorEastAsia" w:eastAsiaTheme="minorEastAsia" w:hAnsiTheme="minorEastAsia" w:hint="eastAsia"/>
                <w:color w:val="000000" w:themeColor="text1"/>
                <w:sz w:val="24"/>
              </w:rPr>
            </w:pPr>
            <w:del w:id="674" w:author="cheng lian" w:date="2025-07-25T00:39:00Z" w16du:dateUtc="2025-07-24T16:39:00Z">
              <w:r w:rsidDel="004F6F11">
                <w:rPr>
                  <w:rFonts w:asciiTheme="minorEastAsia" w:eastAsiaTheme="minorEastAsia" w:hAnsiTheme="minorEastAsia"/>
                  <w:color w:val="000000" w:themeColor="text1"/>
                  <w:sz w:val="24"/>
                </w:rPr>
                <w:delText>0.00</w:delText>
              </w:r>
            </w:del>
            <w:ins w:id="675" w:author="cheng lian" w:date="2025-07-25T00:39:00Z" w16du:dateUtc="2025-07-24T16:39:00Z">
              <w:r w:rsidR="004F6F11">
                <w:rPr>
                  <w:rFonts w:asciiTheme="minorEastAsia" w:eastAsiaTheme="minorEastAsia" w:hAnsiTheme="minorEastAsia" w:hint="eastAsia"/>
                  <w:color w:val="000000" w:themeColor="text1"/>
                  <w:sz w:val="24"/>
                </w:rPr>
                <w:t>-</w:t>
              </w:r>
            </w:ins>
          </w:p>
        </w:tc>
        <w:tc>
          <w:tcPr>
            <w:tcW w:w="3969" w:type="dxa"/>
            <w:tcBorders>
              <w:top w:val="single" w:sz="4" w:space="0" w:color="auto"/>
              <w:left w:val="single" w:sz="4" w:space="0" w:color="auto"/>
              <w:bottom w:val="single" w:sz="4" w:space="0" w:color="auto"/>
              <w:right w:val="single" w:sz="4" w:space="0" w:color="auto"/>
            </w:tcBorders>
            <w:vAlign w:val="center"/>
          </w:tcPr>
          <w:p w14:paraId="13FE9A9B" w14:textId="16E54EAB" w:rsidR="00F3376F" w:rsidRDefault="00000000">
            <w:pPr>
              <w:jc w:val="center"/>
              <w:rPr>
                <w:rFonts w:asciiTheme="minorEastAsia" w:eastAsiaTheme="minorEastAsia" w:hAnsiTheme="minorEastAsia" w:hint="eastAsia"/>
                <w:color w:val="000000" w:themeColor="text1"/>
                <w:sz w:val="24"/>
              </w:rPr>
            </w:pPr>
            <w:del w:id="676" w:author="cheng lian" w:date="2025-07-25T00:40:00Z" w16du:dateUtc="2025-07-24T16:40:00Z">
              <w:r w:rsidDel="004F6F11">
                <w:rPr>
                  <w:rFonts w:asciiTheme="minorEastAsia" w:eastAsiaTheme="minorEastAsia" w:hAnsiTheme="minorEastAsia" w:cs="微软雅黑" w:hint="eastAsia"/>
                  <w:color w:val="000000" w:themeColor="text1"/>
                  <w:sz w:val="24"/>
                </w:rPr>
                <w:delText>暂无国际交流安排，该项不</w:delText>
              </w:r>
              <w:r w:rsidDel="004F6F11">
                <w:rPr>
                  <w:rFonts w:asciiTheme="minorEastAsia" w:eastAsiaTheme="minorEastAsia" w:hAnsiTheme="minorEastAsia" w:cs="___WRD_EMBED_SUB_45" w:hint="eastAsia"/>
                  <w:color w:val="000000" w:themeColor="text1"/>
                  <w:sz w:val="24"/>
                </w:rPr>
                <w:delText>申</w:delText>
              </w:r>
              <w:r w:rsidDel="004F6F11">
                <w:rPr>
                  <w:rFonts w:asciiTheme="minorEastAsia" w:eastAsiaTheme="minorEastAsia" w:hAnsiTheme="minorEastAsia" w:cs="微软雅黑" w:hint="eastAsia"/>
                  <w:color w:val="000000" w:themeColor="text1"/>
                  <w:sz w:val="24"/>
                </w:rPr>
                <w:delText>请。</w:delText>
              </w:r>
            </w:del>
            <w:ins w:id="677" w:author="cheng lian" w:date="2025-07-25T00:40:00Z" w16du:dateUtc="2025-07-24T16:40:00Z">
              <w:r w:rsidR="004F6F11">
                <w:rPr>
                  <w:rFonts w:asciiTheme="minorEastAsia" w:eastAsiaTheme="minorEastAsia" w:hAnsiTheme="minorEastAsia" w:cs="微软雅黑" w:hint="eastAsia"/>
                  <w:color w:val="000000" w:themeColor="text1"/>
                  <w:sz w:val="24"/>
                </w:rPr>
                <w:t>-</w:t>
              </w:r>
            </w:ins>
          </w:p>
        </w:tc>
      </w:tr>
      <w:tr w:rsidR="00F3376F" w14:paraId="6E49D80E" w14:textId="77777777">
        <w:trPr>
          <w:trHeight w:val="251"/>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249E78E3" w14:textId="77777777" w:rsidR="00F3376F" w:rsidRDefault="00000000">
            <w:pPr>
              <w:adjustRightInd w:val="0"/>
              <w:snapToGrid w:val="0"/>
              <w:spacing w:line="320" w:lineRule="exact"/>
              <w:rPr>
                <w:rFonts w:asciiTheme="minorEastAsia" w:eastAsiaTheme="minorEastAsia" w:hAnsiTheme="minorEastAsia" w:hint="eastAsia"/>
                <w:color w:val="000000" w:themeColor="text1"/>
                <w:sz w:val="24"/>
              </w:rPr>
            </w:pPr>
            <w:r>
              <w:rPr>
                <w:rFonts w:asciiTheme="minorEastAsia" w:eastAsiaTheme="minorEastAsia" w:hAnsiTheme="minorEastAsia" w:hint="eastAsia"/>
                <w:color w:val="000000" w:themeColor="text1"/>
                <w:sz w:val="24"/>
              </w:rPr>
              <w:t>8</w:t>
            </w:r>
            <w:r>
              <w:rPr>
                <w:rFonts w:asciiTheme="minorEastAsia" w:eastAsiaTheme="minorEastAsia" w:hAnsiTheme="minorEastAsia"/>
                <w:color w:val="000000" w:themeColor="text1"/>
                <w:sz w:val="24"/>
              </w:rPr>
              <w:t>.</w:t>
            </w:r>
            <w:r>
              <w:rPr>
                <w:rFonts w:asciiTheme="minorEastAsia" w:eastAsiaTheme="minorEastAsia" w:hAnsiTheme="minorEastAsia" w:hint="eastAsia"/>
                <w:color w:val="000000" w:themeColor="text1"/>
                <w:sz w:val="24"/>
              </w:rPr>
              <w:t>出版/文献/信息传播/知识产权事务费</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106F7F6D" w14:textId="77777777" w:rsidR="00F3376F" w:rsidRDefault="00000000">
            <w:pPr>
              <w:jc w:val="center"/>
              <w:rPr>
                <w:rFonts w:asciiTheme="minorEastAsia" w:eastAsiaTheme="minorEastAsia" w:hAnsiTheme="minorEastAsia" w:hint="eastAsia"/>
                <w:color w:val="000000" w:themeColor="text1"/>
                <w:sz w:val="24"/>
              </w:rPr>
            </w:pPr>
            <w:r>
              <w:rPr>
                <w:rFonts w:asciiTheme="minorEastAsia" w:eastAsiaTheme="minorEastAsia" w:hAnsiTheme="minorEastAsia" w:hint="eastAsia"/>
                <w:color w:val="000000" w:themeColor="text1"/>
                <w:sz w:val="24"/>
              </w:rPr>
              <w:t>2</w:t>
            </w:r>
            <w:r>
              <w:rPr>
                <w:rFonts w:asciiTheme="minorEastAsia" w:eastAsiaTheme="minorEastAsia" w:hAnsiTheme="minorEastAsia"/>
                <w:color w:val="000000" w:themeColor="text1"/>
                <w:sz w:val="24"/>
              </w:rPr>
              <w:t>.70</w:t>
            </w:r>
          </w:p>
        </w:tc>
        <w:tc>
          <w:tcPr>
            <w:tcW w:w="3969" w:type="dxa"/>
            <w:tcBorders>
              <w:top w:val="single" w:sz="4" w:space="0" w:color="auto"/>
              <w:left w:val="single" w:sz="4" w:space="0" w:color="auto"/>
              <w:bottom w:val="single" w:sz="4" w:space="0" w:color="auto"/>
              <w:right w:val="single" w:sz="4" w:space="0" w:color="auto"/>
            </w:tcBorders>
            <w:vAlign w:val="center"/>
          </w:tcPr>
          <w:p w14:paraId="630A8BA2" w14:textId="77777777" w:rsidR="00F3376F" w:rsidRDefault="00000000">
            <w:pPr>
              <w:jc w:val="center"/>
              <w:rPr>
                <w:rFonts w:asciiTheme="minorEastAsia" w:eastAsiaTheme="minorEastAsia" w:hAnsiTheme="minorEastAsia" w:hint="eastAsia"/>
                <w:color w:val="000000" w:themeColor="text1"/>
                <w:sz w:val="24"/>
              </w:rPr>
            </w:pPr>
            <w:r>
              <w:rPr>
                <w:rFonts w:asciiTheme="minorEastAsia" w:eastAsiaTheme="minorEastAsia" w:hAnsiTheme="minorEastAsia" w:cs="微软雅黑" w:hint="eastAsia"/>
                <w:color w:val="000000" w:themeColor="text1"/>
                <w:sz w:val="24"/>
              </w:rPr>
              <w:t>论文投稿版面费、音频内容版权登记、数据备份与平台服务费。</w:t>
            </w:r>
          </w:p>
        </w:tc>
      </w:tr>
      <w:tr w:rsidR="00F3376F" w14:paraId="4486CDB9" w14:textId="77777777">
        <w:trPr>
          <w:trHeight w:val="341"/>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2C5D2218" w14:textId="77777777" w:rsidR="00F3376F" w:rsidRDefault="00000000">
            <w:pPr>
              <w:jc w:val="left"/>
              <w:rPr>
                <w:rFonts w:asciiTheme="minorEastAsia" w:eastAsiaTheme="minorEastAsia" w:hAnsiTheme="minorEastAsia" w:hint="eastAsia"/>
                <w:color w:val="000000" w:themeColor="text1"/>
                <w:sz w:val="24"/>
              </w:rPr>
            </w:pPr>
            <w:r>
              <w:rPr>
                <w:rFonts w:asciiTheme="minorEastAsia" w:eastAsiaTheme="minorEastAsia" w:hAnsiTheme="minorEastAsia" w:hint="eastAsia"/>
                <w:color w:val="000000" w:themeColor="text1"/>
                <w:sz w:val="24"/>
              </w:rPr>
              <w:t>9.劳务费</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0015D34E" w14:textId="56217107" w:rsidR="00F3376F" w:rsidRDefault="00000000">
            <w:pPr>
              <w:jc w:val="center"/>
              <w:rPr>
                <w:rFonts w:asciiTheme="minorEastAsia" w:eastAsiaTheme="minorEastAsia" w:hAnsiTheme="minorEastAsia" w:hint="eastAsia"/>
                <w:color w:val="000000" w:themeColor="text1"/>
                <w:sz w:val="24"/>
              </w:rPr>
            </w:pPr>
            <w:del w:id="678" w:author="cheng lian" w:date="2025-07-25T01:30:00Z" w16du:dateUtc="2025-07-24T17:30:00Z">
              <w:r w:rsidDel="00FE6B89">
                <w:rPr>
                  <w:rFonts w:asciiTheme="minorEastAsia" w:eastAsiaTheme="minorEastAsia" w:hAnsiTheme="minorEastAsia" w:hint="eastAsia"/>
                  <w:color w:val="000000" w:themeColor="text1"/>
                  <w:sz w:val="24"/>
                </w:rPr>
                <w:delText>3.00</w:delText>
              </w:r>
            </w:del>
            <w:ins w:id="679" w:author="cheng lian" w:date="2025-07-25T01:30:00Z" w16du:dateUtc="2025-07-24T17:30:00Z">
              <w:r w:rsidR="00FE6B89">
                <w:rPr>
                  <w:rFonts w:asciiTheme="minorEastAsia" w:eastAsiaTheme="minorEastAsia" w:hAnsiTheme="minorEastAsia" w:hint="eastAsia"/>
                  <w:color w:val="000000" w:themeColor="text1"/>
                  <w:sz w:val="24"/>
                </w:rPr>
                <w:t>2</w:t>
              </w:r>
            </w:ins>
            <w:ins w:id="680" w:author="cheng lian" w:date="2025-07-25T01:31:00Z" w16du:dateUtc="2025-07-24T17:31:00Z">
              <w:r w:rsidR="00E2416E">
                <w:rPr>
                  <w:rFonts w:asciiTheme="minorEastAsia" w:eastAsiaTheme="minorEastAsia" w:hAnsiTheme="minorEastAsia" w:hint="eastAsia"/>
                  <w:color w:val="000000" w:themeColor="text1"/>
                  <w:sz w:val="24"/>
                </w:rPr>
                <w:t>.</w:t>
              </w:r>
            </w:ins>
            <w:ins w:id="681" w:author="cheng lian" w:date="2025-07-25T01:30:00Z" w16du:dateUtc="2025-07-24T17:30:00Z">
              <w:r w:rsidR="00FE6B89">
                <w:rPr>
                  <w:rFonts w:asciiTheme="minorEastAsia" w:eastAsiaTheme="minorEastAsia" w:hAnsiTheme="minorEastAsia" w:hint="eastAsia"/>
                  <w:color w:val="000000" w:themeColor="text1"/>
                  <w:sz w:val="24"/>
                </w:rPr>
                <w:t>7</w:t>
              </w:r>
            </w:ins>
            <w:ins w:id="682" w:author="cheng lian" w:date="2025-07-25T01:31:00Z" w16du:dateUtc="2025-07-24T17:31:00Z">
              <w:r w:rsidR="00E2416E">
                <w:rPr>
                  <w:rFonts w:asciiTheme="minorEastAsia" w:eastAsiaTheme="minorEastAsia" w:hAnsiTheme="minorEastAsia" w:hint="eastAsia"/>
                  <w:color w:val="000000" w:themeColor="text1"/>
                  <w:sz w:val="24"/>
                </w:rPr>
                <w:t>0</w:t>
              </w:r>
            </w:ins>
          </w:p>
        </w:tc>
        <w:tc>
          <w:tcPr>
            <w:tcW w:w="3969" w:type="dxa"/>
            <w:tcBorders>
              <w:top w:val="single" w:sz="4" w:space="0" w:color="auto"/>
              <w:left w:val="single" w:sz="4" w:space="0" w:color="auto"/>
              <w:bottom w:val="single" w:sz="4" w:space="0" w:color="auto"/>
              <w:right w:val="single" w:sz="4" w:space="0" w:color="auto"/>
            </w:tcBorders>
            <w:vAlign w:val="center"/>
          </w:tcPr>
          <w:p w14:paraId="781A9CB1" w14:textId="6A4F9F84" w:rsidR="00F3376F" w:rsidRDefault="00FE6B89">
            <w:pPr>
              <w:jc w:val="center"/>
              <w:rPr>
                <w:rFonts w:asciiTheme="minorEastAsia" w:eastAsiaTheme="minorEastAsia" w:hAnsiTheme="minorEastAsia" w:hint="eastAsia"/>
                <w:color w:val="000000" w:themeColor="text1"/>
                <w:sz w:val="24"/>
              </w:rPr>
            </w:pPr>
            <w:ins w:id="683" w:author="cheng lian" w:date="2025-07-25T01:26:00Z" w16du:dateUtc="2025-07-24T17:26:00Z">
              <w:r>
                <w:rPr>
                  <w:rFonts w:asciiTheme="minorEastAsia" w:eastAsiaTheme="minorEastAsia" w:hAnsiTheme="minorEastAsia" w:cs="微软雅黑" w:hint="eastAsia"/>
                  <w:color w:val="000000" w:themeColor="text1"/>
                  <w:sz w:val="24"/>
                </w:rPr>
                <w:t>用于项目参与人员的劳务支出</w:t>
              </w:r>
            </w:ins>
            <w:ins w:id="684" w:author="cheng lian" w:date="2025-07-25T01:31:00Z" w16du:dateUtc="2025-07-24T17:31:00Z">
              <w:r>
                <w:rPr>
                  <w:rFonts w:asciiTheme="minorEastAsia" w:eastAsiaTheme="minorEastAsia" w:hAnsiTheme="minorEastAsia" w:cs="微软雅黑" w:hint="eastAsia"/>
                  <w:color w:val="000000" w:themeColor="text1"/>
                  <w:sz w:val="24"/>
                </w:rPr>
                <w:t>,3</w:t>
              </w:r>
            </w:ins>
            <w:ins w:id="685" w:author="cheng lian" w:date="2025-07-25T01:28:00Z" w16du:dateUtc="2025-07-24T17:28:00Z">
              <w:r>
                <w:rPr>
                  <w:rFonts w:asciiTheme="minorEastAsia" w:eastAsiaTheme="minorEastAsia" w:hAnsiTheme="minorEastAsia" w:cs="微软雅黑" w:hint="eastAsia"/>
                  <w:color w:val="000000" w:themeColor="text1"/>
                  <w:sz w:val="24"/>
                </w:rPr>
                <w:t>人*1</w:t>
              </w:r>
            </w:ins>
            <w:ins w:id="686" w:author="cheng lian" w:date="2025-07-25T01:30:00Z" w16du:dateUtc="2025-07-24T17:30:00Z">
              <w:r>
                <w:rPr>
                  <w:rFonts w:asciiTheme="minorEastAsia" w:eastAsiaTheme="minorEastAsia" w:hAnsiTheme="minorEastAsia" w:cs="微软雅黑" w:hint="eastAsia"/>
                  <w:color w:val="000000" w:themeColor="text1"/>
                  <w:sz w:val="24"/>
                </w:rPr>
                <w:t>0</w:t>
              </w:r>
            </w:ins>
            <w:ins w:id="687" w:author="cheng lian" w:date="2025-07-25T01:28:00Z" w16du:dateUtc="2025-07-24T17:28:00Z">
              <w:r>
                <w:rPr>
                  <w:rFonts w:asciiTheme="minorEastAsia" w:eastAsiaTheme="minorEastAsia" w:hAnsiTheme="minorEastAsia" w:cs="微软雅黑" w:hint="eastAsia"/>
                  <w:color w:val="000000" w:themeColor="text1"/>
                  <w:sz w:val="24"/>
                </w:rPr>
                <w:t>月*3年</w:t>
              </w:r>
            </w:ins>
            <w:ins w:id="688" w:author="cheng lian" w:date="2025-07-25T01:29:00Z" w16du:dateUtc="2025-07-24T17:29:00Z">
              <w:r>
                <w:rPr>
                  <w:rFonts w:asciiTheme="minorEastAsia" w:eastAsiaTheme="minorEastAsia" w:hAnsiTheme="minorEastAsia" w:cs="微软雅黑" w:hint="eastAsia"/>
                  <w:color w:val="000000" w:themeColor="text1"/>
                  <w:sz w:val="24"/>
                </w:rPr>
                <w:t>*300元/人月</w:t>
              </w:r>
            </w:ins>
            <w:ins w:id="689" w:author="cheng lian" w:date="2025-07-25T01:28:00Z" w16du:dateUtc="2025-07-24T17:28:00Z">
              <w:r>
                <w:rPr>
                  <w:rFonts w:asciiTheme="minorEastAsia" w:eastAsiaTheme="minorEastAsia" w:hAnsiTheme="minorEastAsia" w:cs="微软雅黑" w:hint="eastAsia"/>
                  <w:color w:val="000000" w:themeColor="text1"/>
                  <w:sz w:val="24"/>
                </w:rPr>
                <w:t>=</w:t>
              </w:r>
            </w:ins>
            <w:ins w:id="690" w:author="cheng lian" w:date="2025-07-25T01:31:00Z" w16du:dateUtc="2025-07-24T17:31:00Z">
              <w:r>
                <w:rPr>
                  <w:rFonts w:asciiTheme="minorEastAsia" w:eastAsiaTheme="minorEastAsia" w:hAnsiTheme="minorEastAsia" w:cs="微软雅黑" w:hint="eastAsia"/>
                  <w:color w:val="000000" w:themeColor="text1"/>
                  <w:sz w:val="24"/>
                </w:rPr>
                <w:t>27000</w:t>
              </w:r>
            </w:ins>
            <w:ins w:id="691" w:author="cheng lian" w:date="2025-07-25T01:30:00Z" w16du:dateUtc="2025-07-24T17:30:00Z">
              <w:r>
                <w:rPr>
                  <w:rFonts w:asciiTheme="minorEastAsia" w:eastAsiaTheme="minorEastAsia" w:hAnsiTheme="minorEastAsia" w:cs="微软雅黑" w:hint="eastAsia"/>
                  <w:color w:val="000000" w:themeColor="text1"/>
                  <w:sz w:val="24"/>
                </w:rPr>
                <w:t>元</w:t>
              </w:r>
            </w:ins>
            <w:ins w:id="692" w:author="cheng lian" w:date="2025-07-25T01:31:00Z" w16du:dateUtc="2025-07-24T17:31:00Z">
              <w:r>
                <w:rPr>
                  <w:rFonts w:asciiTheme="minorEastAsia" w:eastAsiaTheme="minorEastAsia" w:hAnsiTheme="minorEastAsia" w:cs="微软雅黑" w:hint="eastAsia"/>
                  <w:color w:val="000000" w:themeColor="text1"/>
                  <w:sz w:val="24"/>
                </w:rPr>
                <w:t>。</w:t>
              </w:r>
            </w:ins>
            <w:del w:id="693" w:author="cheng lian" w:date="2025-07-25T01:26:00Z" w16du:dateUtc="2025-07-24T17:26:00Z">
              <w:r w:rsidDel="00FE6B89">
                <w:rPr>
                  <w:rFonts w:asciiTheme="minorEastAsia" w:eastAsiaTheme="minorEastAsia" w:hAnsiTheme="minorEastAsia" w:cs="微软雅黑" w:hint="eastAsia"/>
                  <w:color w:val="000000" w:themeColor="text1"/>
                  <w:sz w:val="24"/>
                </w:rPr>
                <w:delText>受试者干预补贴、样本采集协助、数据录</w:delText>
              </w:r>
              <w:commentRangeStart w:id="694"/>
              <w:commentRangeEnd w:id="694"/>
              <w:r w:rsidDel="00FE6B89">
                <w:commentReference w:id="694"/>
              </w:r>
              <w:r w:rsidDel="00FE6B89">
                <w:rPr>
                  <w:rFonts w:asciiTheme="minorEastAsia" w:eastAsiaTheme="minorEastAsia" w:hAnsiTheme="minorEastAsia" w:cs="微软雅黑" w:hint="eastAsia"/>
                  <w:color w:val="000000" w:themeColor="text1"/>
                  <w:sz w:val="24"/>
                </w:rPr>
                <w:delText>入与随访管理等辅助</w:delText>
              </w:r>
              <w:r w:rsidDel="00FE6B89">
                <w:rPr>
                  <w:rFonts w:asciiTheme="minorEastAsia" w:eastAsiaTheme="minorEastAsia" w:hAnsiTheme="minorEastAsia" w:cs="___WRD_EMBED_SUB_45" w:hint="eastAsia"/>
                  <w:color w:val="000000" w:themeColor="text1"/>
                  <w:sz w:val="24"/>
                </w:rPr>
                <w:delText>人</w:delText>
              </w:r>
              <w:r w:rsidDel="00FE6B89">
                <w:rPr>
                  <w:rFonts w:asciiTheme="minorEastAsia" w:eastAsiaTheme="minorEastAsia" w:hAnsiTheme="minorEastAsia" w:cs="微软雅黑" w:hint="eastAsia"/>
                  <w:color w:val="000000" w:themeColor="text1"/>
                  <w:sz w:val="24"/>
                </w:rPr>
                <w:delText>员劳务费用</w:delText>
              </w:r>
            </w:del>
            <w:del w:id="695" w:author="cheng lian" w:date="2025-07-25T01:21:00Z" w16du:dateUtc="2025-07-24T17:21:00Z">
              <w:r w:rsidDel="00FE6B89">
                <w:rPr>
                  <w:rFonts w:asciiTheme="minorEastAsia" w:eastAsiaTheme="minorEastAsia" w:hAnsiTheme="minorEastAsia" w:cs="微软雅黑" w:hint="eastAsia"/>
                  <w:color w:val="000000" w:themeColor="text1"/>
                  <w:sz w:val="24"/>
                </w:rPr>
                <w:delText>（约</w:delText>
              </w:r>
              <w:r w:rsidDel="00FE6B89">
                <w:rPr>
                  <w:rFonts w:asciiTheme="minorEastAsia" w:eastAsiaTheme="minorEastAsia" w:hAnsiTheme="minorEastAsia" w:cs="Calibri" w:hint="eastAsia"/>
                  <w:color w:val="000000" w:themeColor="text1"/>
                  <w:sz w:val="24"/>
                </w:rPr>
                <w:delText>9</w:delText>
              </w:r>
              <w:r w:rsidDel="00FE6B89">
                <w:rPr>
                  <w:rFonts w:asciiTheme="minorEastAsia" w:eastAsiaTheme="minorEastAsia" w:hAnsiTheme="minorEastAsia"/>
                  <w:color w:val="000000" w:themeColor="text1"/>
                  <w:sz w:val="24"/>
                </w:rPr>
                <w:delText>0人</w:delText>
              </w:r>
              <w:r w:rsidDel="00FE6B89">
                <w:rPr>
                  <w:rFonts w:asciiTheme="minorEastAsia" w:eastAsiaTheme="minorEastAsia" w:hAnsiTheme="minorEastAsia" w:cs="微软雅黑" w:hint="eastAsia"/>
                  <w:color w:val="000000" w:themeColor="text1"/>
                  <w:sz w:val="24"/>
                </w:rPr>
                <w:delText>次</w:delText>
              </w:r>
              <w:r w:rsidDel="00FE6B89">
                <w:rPr>
                  <w:rFonts w:asciiTheme="minorEastAsia" w:eastAsiaTheme="minorEastAsia" w:hAnsiTheme="minorEastAsia"/>
                  <w:color w:val="000000" w:themeColor="text1"/>
                  <w:sz w:val="24"/>
                </w:rPr>
                <w:delText>×</w:delText>
              </w:r>
              <w:r w:rsidDel="00FE6B89">
                <w:rPr>
                  <w:rFonts w:asciiTheme="minorEastAsia" w:eastAsiaTheme="minorEastAsia" w:hAnsiTheme="minorEastAsia" w:cs="Calibri" w:hint="eastAsia"/>
                  <w:color w:val="000000" w:themeColor="text1"/>
                  <w:sz w:val="24"/>
                </w:rPr>
                <w:delText>3</w:delText>
              </w:r>
              <w:r w:rsidDel="00FE6B89">
                <w:rPr>
                  <w:rFonts w:asciiTheme="minorEastAsia" w:eastAsiaTheme="minorEastAsia" w:hAnsiTheme="minorEastAsia"/>
                  <w:color w:val="000000" w:themeColor="text1"/>
                  <w:sz w:val="24"/>
                </w:rPr>
                <w:delText>0</w:delText>
              </w:r>
              <w:r w:rsidDel="00FE6B89">
                <w:rPr>
                  <w:rFonts w:asciiTheme="minorEastAsia" w:eastAsiaTheme="minorEastAsia" w:hAnsiTheme="minorEastAsia" w:cs="微软雅黑" w:hint="eastAsia"/>
                  <w:color w:val="000000" w:themeColor="text1"/>
                  <w:sz w:val="24"/>
                </w:rPr>
                <w:delText>元</w:delText>
              </w:r>
              <w:r w:rsidDel="00FE6B89">
                <w:rPr>
                  <w:rFonts w:asciiTheme="minorEastAsia" w:eastAsiaTheme="minorEastAsia" w:hAnsiTheme="minorEastAsia"/>
                  <w:color w:val="000000" w:themeColor="text1"/>
                  <w:sz w:val="24"/>
                </w:rPr>
                <w:delText>/</w:delText>
              </w:r>
              <w:r w:rsidDel="00FE6B89">
                <w:rPr>
                  <w:rFonts w:asciiTheme="minorEastAsia" w:eastAsiaTheme="minorEastAsia" w:hAnsiTheme="minorEastAsia" w:cs="微软雅黑" w:hint="eastAsia"/>
                  <w:color w:val="000000" w:themeColor="text1"/>
                  <w:sz w:val="24"/>
                </w:rPr>
                <w:delText>次）。</w:delText>
              </w:r>
            </w:del>
          </w:p>
        </w:tc>
      </w:tr>
      <w:tr w:rsidR="00F3376F" w14:paraId="6E3603F7" w14:textId="77777777">
        <w:trPr>
          <w:trHeight w:val="247"/>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26B16979" w14:textId="77777777" w:rsidR="00F3376F" w:rsidRDefault="00000000">
            <w:pPr>
              <w:jc w:val="left"/>
              <w:rPr>
                <w:rFonts w:asciiTheme="minorEastAsia" w:eastAsiaTheme="minorEastAsia" w:hAnsiTheme="minorEastAsia" w:hint="eastAsia"/>
                <w:color w:val="000000" w:themeColor="text1"/>
                <w:sz w:val="24"/>
              </w:rPr>
            </w:pPr>
            <w:r>
              <w:rPr>
                <w:rFonts w:asciiTheme="minorEastAsia" w:eastAsiaTheme="minorEastAsia" w:hAnsiTheme="minorEastAsia" w:hint="eastAsia"/>
                <w:color w:val="000000" w:themeColor="text1"/>
                <w:sz w:val="24"/>
              </w:rPr>
              <w:lastRenderedPageBreak/>
              <w:t>10.专家咨询费</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26B4480B" w14:textId="528CB2AA" w:rsidR="00F3376F" w:rsidRDefault="00000000">
            <w:pPr>
              <w:jc w:val="center"/>
              <w:rPr>
                <w:rFonts w:asciiTheme="minorEastAsia" w:eastAsiaTheme="minorEastAsia" w:hAnsiTheme="minorEastAsia" w:hint="eastAsia"/>
                <w:color w:val="000000" w:themeColor="text1"/>
                <w:sz w:val="24"/>
              </w:rPr>
            </w:pPr>
            <w:del w:id="696" w:author="cheng lian" w:date="2025-07-25T01:27:00Z" w16du:dateUtc="2025-07-24T17:27:00Z">
              <w:r w:rsidDel="00FE6B89">
                <w:rPr>
                  <w:rFonts w:asciiTheme="minorEastAsia" w:eastAsiaTheme="minorEastAsia" w:hAnsiTheme="minorEastAsia"/>
                  <w:color w:val="000000" w:themeColor="text1"/>
                  <w:sz w:val="24"/>
                </w:rPr>
                <w:delText>0.50</w:delText>
              </w:r>
            </w:del>
            <w:ins w:id="697" w:author="cheng lian" w:date="2025-07-25T01:27:00Z" w16du:dateUtc="2025-07-24T17:27:00Z">
              <w:r w:rsidR="00FE6B89">
                <w:rPr>
                  <w:rFonts w:asciiTheme="minorEastAsia" w:eastAsiaTheme="minorEastAsia" w:hAnsiTheme="minorEastAsia" w:hint="eastAsia"/>
                  <w:color w:val="000000" w:themeColor="text1"/>
                  <w:sz w:val="24"/>
                </w:rPr>
                <w:t>1</w:t>
              </w:r>
            </w:ins>
          </w:p>
        </w:tc>
        <w:tc>
          <w:tcPr>
            <w:tcW w:w="3969" w:type="dxa"/>
            <w:tcBorders>
              <w:top w:val="single" w:sz="4" w:space="0" w:color="auto"/>
              <w:left w:val="single" w:sz="4" w:space="0" w:color="auto"/>
              <w:bottom w:val="single" w:sz="4" w:space="0" w:color="auto"/>
              <w:right w:val="single" w:sz="4" w:space="0" w:color="auto"/>
            </w:tcBorders>
            <w:vAlign w:val="center"/>
          </w:tcPr>
          <w:p w14:paraId="2712E346" w14:textId="77777777" w:rsidR="00F3376F" w:rsidRDefault="00000000">
            <w:pPr>
              <w:jc w:val="center"/>
              <w:rPr>
                <w:rFonts w:asciiTheme="minorEastAsia" w:eastAsiaTheme="minorEastAsia" w:hAnsiTheme="minorEastAsia" w:hint="eastAsia"/>
                <w:color w:val="000000" w:themeColor="text1"/>
                <w:sz w:val="24"/>
              </w:rPr>
            </w:pPr>
            <w:r>
              <w:rPr>
                <w:rFonts w:asciiTheme="minorEastAsia" w:eastAsiaTheme="minorEastAsia" w:hAnsiTheme="minorEastAsia" w:cs="微软雅黑" w:hint="eastAsia"/>
                <w:color w:val="000000" w:themeColor="text1"/>
                <w:sz w:val="24"/>
              </w:rPr>
              <w:t>邀请心理干预、脑电建模、神经科学领域专家进行项目设计优化与阶段性评估。</w:t>
            </w:r>
          </w:p>
        </w:tc>
      </w:tr>
      <w:tr w:rsidR="00F3376F" w14:paraId="1280E702" w14:textId="77777777">
        <w:trPr>
          <w:trHeight w:val="337"/>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3B2B7102" w14:textId="77777777" w:rsidR="00F3376F" w:rsidRDefault="00000000">
            <w:pPr>
              <w:jc w:val="left"/>
              <w:rPr>
                <w:rFonts w:asciiTheme="minorEastAsia" w:eastAsiaTheme="minorEastAsia" w:hAnsiTheme="minorEastAsia" w:hint="eastAsia"/>
                <w:color w:val="000000" w:themeColor="text1"/>
                <w:spacing w:val="4"/>
                <w:sz w:val="24"/>
              </w:rPr>
            </w:pPr>
            <w:r>
              <w:rPr>
                <w:rFonts w:asciiTheme="minorEastAsia" w:eastAsiaTheme="minorEastAsia" w:hAnsiTheme="minorEastAsia" w:hint="eastAsia"/>
                <w:color w:val="000000" w:themeColor="text1"/>
                <w:spacing w:val="4"/>
                <w:sz w:val="24"/>
              </w:rPr>
              <w:t>11.其他支出</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6A7AF8BD" w14:textId="77777777" w:rsidR="00F3376F" w:rsidRDefault="00000000">
            <w:pPr>
              <w:jc w:val="center"/>
              <w:rPr>
                <w:rFonts w:asciiTheme="minorEastAsia" w:eastAsiaTheme="minorEastAsia" w:hAnsiTheme="minorEastAsia" w:hint="eastAsia"/>
                <w:color w:val="000000" w:themeColor="text1"/>
                <w:spacing w:val="4"/>
                <w:sz w:val="24"/>
              </w:rPr>
            </w:pPr>
            <w:r>
              <w:rPr>
                <w:rFonts w:asciiTheme="minorEastAsia" w:eastAsiaTheme="minorEastAsia" w:hAnsiTheme="minorEastAsia"/>
                <w:color w:val="000000" w:themeColor="text1"/>
                <w:spacing w:val="4"/>
                <w:sz w:val="24"/>
              </w:rPr>
              <w:t>0.30</w:t>
            </w:r>
          </w:p>
        </w:tc>
        <w:tc>
          <w:tcPr>
            <w:tcW w:w="3969" w:type="dxa"/>
            <w:tcBorders>
              <w:top w:val="single" w:sz="4" w:space="0" w:color="auto"/>
              <w:left w:val="single" w:sz="4" w:space="0" w:color="auto"/>
              <w:bottom w:val="single" w:sz="4" w:space="0" w:color="auto"/>
              <w:right w:val="single" w:sz="4" w:space="0" w:color="auto"/>
            </w:tcBorders>
            <w:vAlign w:val="center"/>
          </w:tcPr>
          <w:p w14:paraId="1C04C6A0" w14:textId="77777777" w:rsidR="00F3376F" w:rsidRDefault="00000000">
            <w:pPr>
              <w:jc w:val="center"/>
              <w:rPr>
                <w:rFonts w:asciiTheme="minorEastAsia" w:eastAsiaTheme="minorEastAsia" w:hAnsiTheme="minorEastAsia" w:hint="eastAsia"/>
                <w:color w:val="000000" w:themeColor="text1"/>
                <w:spacing w:val="4"/>
                <w:sz w:val="24"/>
              </w:rPr>
            </w:pPr>
            <w:r>
              <w:rPr>
                <w:rFonts w:asciiTheme="minorEastAsia" w:eastAsiaTheme="minorEastAsia" w:hAnsiTheme="minorEastAsia"/>
                <w:color w:val="000000" w:themeColor="text1"/>
                <w:spacing w:val="4"/>
                <w:sz w:val="24"/>
              </w:rPr>
              <w:t>包括</w:t>
            </w:r>
            <w:r>
              <w:rPr>
                <w:rFonts w:asciiTheme="minorEastAsia" w:eastAsiaTheme="minorEastAsia" w:hAnsiTheme="minorEastAsia" w:cs="宋体" w:hint="eastAsia"/>
                <w:color w:val="000000" w:themeColor="text1"/>
                <w:spacing w:val="4"/>
                <w:sz w:val="24"/>
              </w:rPr>
              <w:t>伦</w:t>
            </w:r>
            <w:r>
              <w:rPr>
                <w:rFonts w:asciiTheme="minorEastAsia" w:eastAsiaTheme="minorEastAsia" w:hAnsiTheme="minorEastAsia" w:cs="___WRD_EMBED_SUB_58" w:hint="eastAsia"/>
                <w:color w:val="000000" w:themeColor="text1"/>
                <w:spacing w:val="4"/>
                <w:sz w:val="24"/>
              </w:rPr>
              <w:t>理申报材料打印费、</w:t>
            </w:r>
            <w:r>
              <w:rPr>
                <w:rFonts w:asciiTheme="minorEastAsia" w:eastAsiaTheme="minorEastAsia" w:hAnsiTheme="minorEastAsia" w:cs="宋体" w:hint="eastAsia"/>
                <w:color w:val="000000" w:themeColor="text1"/>
                <w:spacing w:val="4"/>
                <w:sz w:val="24"/>
              </w:rPr>
              <w:t>云端</w:t>
            </w:r>
            <w:r>
              <w:rPr>
                <w:rFonts w:asciiTheme="minorEastAsia" w:eastAsiaTheme="minorEastAsia" w:hAnsiTheme="minorEastAsia" w:cs="___WRD_EMBED_SUB_58" w:hint="eastAsia"/>
                <w:color w:val="000000" w:themeColor="text1"/>
                <w:spacing w:val="4"/>
                <w:sz w:val="24"/>
              </w:rPr>
              <w:t>数据存</w:t>
            </w:r>
            <w:r>
              <w:rPr>
                <w:rFonts w:asciiTheme="minorEastAsia" w:eastAsiaTheme="minorEastAsia" w:hAnsiTheme="minorEastAsia" w:cs="宋体" w:hint="eastAsia"/>
                <w:color w:val="000000" w:themeColor="text1"/>
                <w:spacing w:val="4"/>
                <w:sz w:val="24"/>
              </w:rPr>
              <w:t>储</w:t>
            </w:r>
            <w:r>
              <w:rPr>
                <w:rFonts w:asciiTheme="minorEastAsia" w:eastAsiaTheme="minorEastAsia" w:hAnsiTheme="minorEastAsia" w:cs="___WRD_EMBED_SUB_58" w:hint="eastAsia"/>
                <w:color w:val="000000" w:themeColor="text1"/>
                <w:spacing w:val="4"/>
                <w:sz w:val="24"/>
              </w:rPr>
              <w:t>、</w:t>
            </w:r>
            <w:r>
              <w:rPr>
                <w:rFonts w:asciiTheme="minorEastAsia" w:eastAsiaTheme="minorEastAsia" w:hAnsiTheme="minorEastAsia" w:cs="宋体" w:hint="eastAsia"/>
                <w:color w:val="000000" w:themeColor="text1"/>
                <w:spacing w:val="4"/>
                <w:sz w:val="24"/>
              </w:rPr>
              <w:t>未</w:t>
            </w:r>
            <w:r>
              <w:rPr>
                <w:rFonts w:asciiTheme="minorEastAsia" w:eastAsiaTheme="minorEastAsia" w:hAnsiTheme="minorEastAsia" w:cs="___WRD_EMBED_SUB_58" w:hint="eastAsia"/>
                <w:color w:val="000000" w:themeColor="text1"/>
                <w:spacing w:val="4"/>
                <w:sz w:val="24"/>
              </w:rPr>
              <w:t>预见支出等。</w:t>
            </w:r>
          </w:p>
        </w:tc>
      </w:tr>
      <w:tr w:rsidR="00F3376F" w14:paraId="3833C13C" w14:textId="77777777">
        <w:trPr>
          <w:trHeight w:val="385"/>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0EE6C4C4" w14:textId="77777777" w:rsidR="00F3376F" w:rsidRDefault="00000000">
            <w:pPr>
              <w:pStyle w:val="af1"/>
              <w:ind w:firstLineChars="0" w:firstLine="0"/>
              <w:jc w:val="center"/>
              <w:rPr>
                <w:rFonts w:ascii="方正仿宋_GBK" w:eastAsia="方正仿宋_GBK"/>
                <w:color w:val="FF0000"/>
                <w:spacing w:val="4"/>
                <w:sz w:val="24"/>
              </w:rPr>
            </w:pPr>
            <w:r>
              <w:rPr>
                <w:rFonts w:ascii="方正仿宋_GBK" w:eastAsia="方正仿宋_GBK" w:hint="eastAsia"/>
                <w:color w:val="FF0000"/>
                <w:spacing w:val="4"/>
                <w:sz w:val="24"/>
              </w:rPr>
              <w:t>合 计（申报金额）</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4485E0DF" w14:textId="77777777" w:rsidR="00F3376F" w:rsidRDefault="00000000">
            <w:pPr>
              <w:jc w:val="center"/>
              <w:rPr>
                <w:rFonts w:ascii="方正仿宋_GBK" w:eastAsia="方正仿宋_GBK"/>
                <w:color w:val="FF0000"/>
                <w:spacing w:val="4"/>
                <w:sz w:val="24"/>
              </w:rPr>
            </w:pPr>
            <w:r>
              <w:rPr>
                <w:rFonts w:ascii="方正仿宋_GBK" w:eastAsia="方正仿宋_GBK" w:hint="eastAsia"/>
                <w:color w:val="FF0000"/>
                <w:spacing w:val="4"/>
                <w:sz w:val="24"/>
              </w:rPr>
              <w:t>15</w:t>
            </w:r>
          </w:p>
        </w:tc>
        <w:tc>
          <w:tcPr>
            <w:tcW w:w="3969" w:type="dxa"/>
            <w:tcBorders>
              <w:top w:val="single" w:sz="4" w:space="0" w:color="auto"/>
              <w:left w:val="single" w:sz="4" w:space="0" w:color="auto"/>
              <w:bottom w:val="single" w:sz="4" w:space="0" w:color="auto"/>
              <w:right w:val="single" w:sz="4" w:space="0" w:color="auto"/>
            </w:tcBorders>
            <w:vAlign w:val="center"/>
          </w:tcPr>
          <w:p w14:paraId="3AFA22B8" w14:textId="77777777" w:rsidR="00F3376F" w:rsidRDefault="00000000">
            <w:pPr>
              <w:jc w:val="center"/>
              <w:rPr>
                <w:rFonts w:ascii="方正仿宋_GBK" w:eastAsia="方正仿宋_GBK"/>
                <w:color w:val="FF0000"/>
                <w:spacing w:val="4"/>
                <w:sz w:val="24"/>
              </w:rPr>
            </w:pPr>
            <w:r>
              <w:rPr>
                <w:rFonts w:ascii="方正仿宋_GBK" w:eastAsia="方正仿宋_GBK" w:hint="eastAsia"/>
                <w:color w:val="FF0000"/>
                <w:spacing w:val="4"/>
                <w:sz w:val="24"/>
              </w:rPr>
              <w:t>注：合计金额不能超过资助额度，且按照就高不重复（扣除已立项资金）</w:t>
            </w:r>
          </w:p>
        </w:tc>
      </w:tr>
    </w:tbl>
    <w:p w14:paraId="140EEFF9" w14:textId="77777777" w:rsidR="00F3376F" w:rsidRDefault="00000000">
      <w:pPr>
        <w:adjustRightInd w:val="0"/>
        <w:snapToGrid w:val="0"/>
        <w:rPr>
          <w:rFonts w:ascii="方正仿宋_GBK" w:eastAsia="方正仿宋_GBK"/>
          <w:color w:val="000000" w:themeColor="text1"/>
          <w:spacing w:val="4"/>
          <w:sz w:val="24"/>
        </w:rPr>
      </w:pPr>
      <w:r>
        <w:rPr>
          <w:rFonts w:ascii="方正仿宋_GBK" w:eastAsia="方正仿宋_GBK" w:hint="eastAsia"/>
          <w:color w:val="000000" w:themeColor="text1"/>
          <w:spacing w:val="4"/>
          <w:sz w:val="24"/>
        </w:rPr>
        <w:t>*申请财政拨款：省部属、市属单位由主管部门安排，列入年度部门预算，其他市（县）区参照执行。</w:t>
      </w:r>
    </w:p>
    <w:p w14:paraId="4E187BD6" w14:textId="77777777" w:rsidR="00F3376F" w:rsidRDefault="00F3376F">
      <w:pPr>
        <w:adjustRightInd w:val="0"/>
        <w:snapToGrid w:val="0"/>
        <w:ind w:firstLineChars="200" w:firstLine="624"/>
        <w:rPr>
          <w:rFonts w:eastAsia="黑体"/>
          <w:color w:val="000000" w:themeColor="text1"/>
          <w:szCs w:val="34"/>
        </w:rPr>
      </w:pPr>
    </w:p>
    <w:p w14:paraId="35740131" w14:textId="77777777" w:rsidR="00F3376F" w:rsidRDefault="00F3376F">
      <w:pPr>
        <w:adjustRightInd w:val="0"/>
        <w:snapToGrid w:val="0"/>
        <w:ind w:firstLineChars="200" w:firstLine="624"/>
        <w:rPr>
          <w:rFonts w:eastAsia="黑体"/>
          <w:color w:val="000000" w:themeColor="text1"/>
          <w:szCs w:val="34"/>
        </w:rPr>
      </w:pPr>
    </w:p>
    <w:p w14:paraId="4F950AEC" w14:textId="77777777" w:rsidR="00F3376F" w:rsidRDefault="00000000">
      <w:pPr>
        <w:rPr>
          <w:rFonts w:eastAsia="黑体"/>
          <w:color w:val="000000" w:themeColor="text1"/>
          <w:szCs w:val="34"/>
        </w:rPr>
      </w:pPr>
      <w:r>
        <w:rPr>
          <w:rFonts w:eastAsia="黑体" w:hint="eastAsia"/>
          <w:color w:val="000000" w:themeColor="text1"/>
          <w:szCs w:val="34"/>
        </w:rPr>
        <w:br w:type="page"/>
      </w:r>
    </w:p>
    <w:p w14:paraId="43AD9487" w14:textId="77777777" w:rsidR="00F3376F" w:rsidRDefault="00000000">
      <w:pPr>
        <w:adjustRightInd w:val="0"/>
        <w:snapToGrid w:val="0"/>
        <w:ind w:firstLineChars="200" w:firstLine="624"/>
        <w:rPr>
          <w:rFonts w:eastAsia="黑体"/>
          <w:color w:val="000000" w:themeColor="text1"/>
          <w:szCs w:val="34"/>
        </w:rPr>
      </w:pPr>
      <w:r>
        <w:rPr>
          <w:rFonts w:eastAsia="黑体" w:hint="eastAsia"/>
          <w:color w:val="000000" w:themeColor="text1"/>
          <w:szCs w:val="34"/>
        </w:rPr>
        <w:lastRenderedPageBreak/>
        <w:t>七、申报者所在单位意见</w:t>
      </w:r>
    </w:p>
    <w:tbl>
      <w:tblPr>
        <w:tblW w:w="5000" w:type="pct"/>
        <w:jc w:val="center"/>
        <w:tblBorders>
          <w:top w:val="single" w:sz="8" w:space="0" w:color="auto"/>
          <w:left w:val="single" w:sz="8" w:space="0" w:color="auto"/>
          <w:bottom w:val="single" w:sz="8" w:space="0" w:color="auto"/>
          <w:right w:val="single" w:sz="8" w:space="0" w:color="auto"/>
          <w:insideV w:val="single" w:sz="2" w:space="0" w:color="auto"/>
        </w:tblBorders>
        <w:tblCellMar>
          <w:left w:w="28" w:type="dxa"/>
          <w:right w:w="28" w:type="dxa"/>
        </w:tblCellMar>
        <w:tblLook w:val="04A0" w:firstRow="1" w:lastRow="0" w:firstColumn="1" w:lastColumn="0" w:noHBand="0" w:noVBand="1"/>
      </w:tblPr>
      <w:tblGrid>
        <w:gridCol w:w="8845"/>
      </w:tblGrid>
      <w:tr w:rsidR="00F3376F" w14:paraId="7D97E355" w14:textId="77777777">
        <w:trPr>
          <w:cantSplit/>
          <w:jc w:val="center"/>
        </w:trPr>
        <w:tc>
          <w:tcPr>
            <w:tcW w:w="5000" w:type="pct"/>
          </w:tcPr>
          <w:p w14:paraId="37D8B124" w14:textId="77777777" w:rsidR="00F3376F" w:rsidRDefault="00000000">
            <w:pPr>
              <w:adjustRightInd w:val="0"/>
              <w:snapToGrid w:val="0"/>
              <w:spacing w:before="120" w:line="600" w:lineRule="exact"/>
              <w:ind w:firstLineChars="200" w:firstLine="16"/>
              <w:rPr>
                <w:rFonts w:ascii="方正仿宋_GBK" w:eastAsia="方正仿宋_GBK"/>
                <w:color w:val="000000" w:themeColor="text1"/>
                <w:spacing w:val="4"/>
                <w:sz w:val="24"/>
              </w:rPr>
            </w:pPr>
            <w:r>
              <w:rPr>
                <w:rFonts w:ascii="方正仿宋_GBK" w:eastAsia="方正仿宋_GBK" w:hint="eastAsia"/>
                <w:color w:val="000000" w:themeColor="text1"/>
                <w:spacing w:val="4"/>
                <w:sz w:val="24"/>
              </w:rPr>
              <w:t>申报者所在单位的审查意见与保证：</w:t>
            </w:r>
          </w:p>
          <w:p w14:paraId="1E37780E" w14:textId="77777777" w:rsidR="00F3376F" w:rsidRDefault="00000000">
            <w:pPr>
              <w:adjustRightInd w:val="0"/>
              <w:snapToGrid w:val="0"/>
              <w:spacing w:line="600" w:lineRule="exact"/>
              <w:ind w:firstLineChars="200" w:firstLine="16"/>
              <w:rPr>
                <w:rFonts w:ascii="方正仿宋_GBK" w:eastAsia="方正仿宋_GBK"/>
                <w:color w:val="000000" w:themeColor="text1"/>
                <w:spacing w:val="4"/>
                <w:sz w:val="24"/>
              </w:rPr>
            </w:pPr>
            <w:r>
              <w:rPr>
                <w:rFonts w:ascii="方正仿宋_GBK" w:eastAsia="方正仿宋_GBK" w:hint="eastAsia"/>
                <w:color w:val="000000" w:themeColor="text1"/>
                <w:spacing w:val="4"/>
                <w:sz w:val="24"/>
              </w:rPr>
              <w:t>已按填报说明对申报人进行了资格审查，申报的项目不与已获得各级各类资助的项目重复，不存在同一项目多头申报，对申报书内容审核同意，对申报材料真实性负责，并保证在项目获得资助后做到以下几点：</w:t>
            </w:r>
          </w:p>
          <w:p w14:paraId="34A2C360" w14:textId="77777777" w:rsidR="00F3376F" w:rsidRDefault="00000000">
            <w:pPr>
              <w:adjustRightInd w:val="0"/>
              <w:snapToGrid w:val="0"/>
              <w:spacing w:line="600" w:lineRule="exact"/>
              <w:ind w:firstLineChars="200" w:firstLine="16"/>
              <w:rPr>
                <w:rFonts w:ascii="方正仿宋_GBK" w:eastAsia="方正仿宋_GBK"/>
                <w:color w:val="000000" w:themeColor="text1"/>
                <w:spacing w:val="4"/>
                <w:sz w:val="24"/>
              </w:rPr>
            </w:pPr>
            <w:r>
              <w:rPr>
                <w:rFonts w:ascii="方正仿宋_GBK" w:eastAsia="方正仿宋_GBK" w:hint="eastAsia"/>
                <w:color w:val="000000" w:themeColor="text1"/>
                <w:spacing w:val="4"/>
                <w:sz w:val="24"/>
              </w:rPr>
              <w:t>（1）保证对研究计划实施所需的人力、物力和工作时间等条件给予支持。</w:t>
            </w:r>
          </w:p>
          <w:p w14:paraId="55798289" w14:textId="77777777" w:rsidR="00F3376F" w:rsidRDefault="00000000">
            <w:pPr>
              <w:adjustRightInd w:val="0"/>
              <w:snapToGrid w:val="0"/>
              <w:spacing w:line="600" w:lineRule="exact"/>
              <w:ind w:firstLineChars="200" w:firstLine="16"/>
              <w:rPr>
                <w:rFonts w:ascii="方正仿宋_GBK" w:eastAsia="方正仿宋_GBK"/>
                <w:color w:val="000000" w:themeColor="text1"/>
                <w:spacing w:val="4"/>
                <w:sz w:val="24"/>
              </w:rPr>
            </w:pPr>
            <w:r>
              <w:rPr>
                <w:rFonts w:ascii="方正仿宋_GBK" w:eastAsia="方正仿宋_GBK" w:hint="eastAsia"/>
                <w:color w:val="000000" w:themeColor="text1"/>
                <w:spacing w:val="4"/>
                <w:sz w:val="24"/>
              </w:rPr>
              <w:t>（2）严格遵守有关资助项目管理、财务等各项规定。</w:t>
            </w:r>
          </w:p>
          <w:p w14:paraId="2BAF01E2" w14:textId="77777777" w:rsidR="00F3376F" w:rsidRDefault="00000000">
            <w:pPr>
              <w:adjustRightInd w:val="0"/>
              <w:snapToGrid w:val="0"/>
              <w:spacing w:line="600" w:lineRule="exact"/>
              <w:ind w:firstLineChars="200" w:firstLine="16"/>
              <w:rPr>
                <w:rFonts w:ascii="方正仿宋_GBK" w:eastAsia="方正仿宋_GBK"/>
                <w:color w:val="000000" w:themeColor="text1"/>
                <w:spacing w:val="4"/>
                <w:sz w:val="24"/>
              </w:rPr>
            </w:pPr>
            <w:r>
              <w:rPr>
                <w:rFonts w:ascii="方正仿宋_GBK" w:eastAsia="方正仿宋_GBK" w:hint="eastAsia"/>
                <w:color w:val="000000" w:themeColor="text1"/>
                <w:spacing w:val="4"/>
                <w:sz w:val="24"/>
              </w:rPr>
              <w:t>（3）严格合同目标管理，定期组织人才考核，持续改进本单位人才工作。</w:t>
            </w:r>
          </w:p>
          <w:p w14:paraId="49CE857D" w14:textId="77777777" w:rsidR="00F3376F" w:rsidRDefault="00000000">
            <w:pPr>
              <w:adjustRightInd w:val="0"/>
              <w:snapToGrid w:val="0"/>
              <w:spacing w:line="600" w:lineRule="exact"/>
              <w:ind w:firstLineChars="200" w:firstLine="16"/>
              <w:rPr>
                <w:rFonts w:ascii="方正仿宋_GBK" w:eastAsia="方正仿宋_GBK"/>
                <w:color w:val="000000" w:themeColor="text1"/>
                <w:spacing w:val="4"/>
                <w:sz w:val="24"/>
              </w:rPr>
            </w:pPr>
            <w:r>
              <w:rPr>
                <w:rFonts w:ascii="方正仿宋_GBK" w:eastAsia="方正仿宋_GBK" w:hint="eastAsia"/>
                <w:color w:val="000000" w:themeColor="text1"/>
                <w:spacing w:val="4"/>
                <w:sz w:val="24"/>
              </w:rPr>
              <w:t>（4）督促项目负责人和本单位项目管理部门按规定及时报送有关报表和材料。</w:t>
            </w:r>
          </w:p>
          <w:p w14:paraId="047223CC" w14:textId="77777777" w:rsidR="00F3376F" w:rsidRDefault="00000000">
            <w:pPr>
              <w:adjustRightInd w:val="0"/>
              <w:snapToGrid w:val="0"/>
              <w:spacing w:before="240" w:after="120" w:line="600" w:lineRule="exact"/>
              <w:ind w:firstLineChars="200" w:firstLine="16"/>
              <w:rPr>
                <w:rFonts w:ascii="方正仿宋_GBK" w:eastAsia="方正仿宋_GBK"/>
                <w:color w:val="000000" w:themeColor="text1"/>
                <w:spacing w:val="4"/>
                <w:sz w:val="24"/>
              </w:rPr>
            </w:pPr>
            <w:r>
              <w:rPr>
                <w:rFonts w:ascii="方正仿宋_GBK" w:eastAsia="方正仿宋_GBK" w:hint="eastAsia"/>
                <w:color w:val="000000" w:themeColor="text1"/>
                <w:spacing w:val="4"/>
                <w:sz w:val="24"/>
              </w:rPr>
              <w:t>需要说明的其它问题：</w:t>
            </w:r>
          </w:p>
          <w:p w14:paraId="720472D1" w14:textId="77777777" w:rsidR="00F3376F" w:rsidRDefault="00F3376F">
            <w:pPr>
              <w:adjustRightInd w:val="0"/>
              <w:snapToGrid w:val="0"/>
              <w:spacing w:before="240" w:after="120" w:line="320" w:lineRule="exact"/>
              <w:rPr>
                <w:rFonts w:ascii="方正仿宋_GBK" w:eastAsia="方正仿宋_GBK"/>
                <w:color w:val="000000" w:themeColor="text1"/>
                <w:spacing w:val="4"/>
                <w:sz w:val="24"/>
              </w:rPr>
            </w:pPr>
          </w:p>
          <w:p w14:paraId="525761E8" w14:textId="77777777" w:rsidR="00F3376F" w:rsidRDefault="00F3376F">
            <w:pPr>
              <w:adjustRightInd w:val="0"/>
              <w:snapToGrid w:val="0"/>
              <w:spacing w:before="240" w:after="120" w:line="320" w:lineRule="exact"/>
              <w:rPr>
                <w:rFonts w:ascii="方正仿宋_GBK" w:eastAsia="方正仿宋_GBK"/>
                <w:color w:val="000000" w:themeColor="text1"/>
                <w:spacing w:val="4"/>
                <w:sz w:val="24"/>
              </w:rPr>
            </w:pPr>
          </w:p>
          <w:p w14:paraId="40534AE1" w14:textId="77777777" w:rsidR="00F3376F" w:rsidRDefault="00000000">
            <w:pPr>
              <w:spacing w:line="800" w:lineRule="exact"/>
              <w:ind w:firstLineChars="100" w:firstLine="8"/>
              <w:rPr>
                <w:rFonts w:ascii="方正仿宋_GBK" w:eastAsia="方正仿宋_GBK"/>
                <w:color w:val="000000" w:themeColor="text1"/>
                <w:spacing w:val="4"/>
                <w:sz w:val="24"/>
              </w:rPr>
            </w:pPr>
            <w:r>
              <w:rPr>
                <w:rFonts w:ascii="方正仿宋_GBK" w:eastAsia="方正仿宋_GBK" w:hint="eastAsia"/>
                <w:color w:val="000000" w:themeColor="text1"/>
                <w:spacing w:val="4"/>
                <w:sz w:val="24"/>
              </w:rPr>
              <w:t>法人代表（签字）：                     单位（盖章）：</w:t>
            </w:r>
          </w:p>
          <w:p w14:paraId="3C6510BE" w14:textId="77777777" w:rsidR="00F3376F" w:rsidRDefault="00000000">
            <w:pPr>
              <w:spacing w:line="800" w:lineRule="exact"/>
              <w:rPr>
                <w:rFonts w:ascii="方正仿宋_GBK" w:eastAsia="方正仿宋_GBK"/>
                <w:color w:val="000000" w:themeColor="text1"/>
                <w:spacing w:val="4"/>
                <w:sz w:val="24"/>
              </w:rPr>
            </w:pPr>
            <w:r>
              <w:rPr>
                <w:rFonts w:ascii="方正仿宋_GBK" w:eastAsia="方正仿宋_GBK"/>
                <w:color w:val="000000" w:themeColor="text1"/>
                <w:spacing w:val="4"/>
                <w:sz w:val="24"/>
              </w:rPr>
              <w:t>2025年7月25日</w:t>
            </w:r>
            <w:r>
              <w:rPr>
                <w:rFonts w:ascii="方正仿宋_GBK" w:eastAsia="方正仿宋_GBK" w:hint="eastAsia"/>
                <w:color w:val="000000" w:themeColor="text1"/>
                <w:spacing w:val="4"/>
                <w:sz w:val="24"/>
              </w:rPr>
              <w:t xml:space="preserve">                          </w:t>
            </w:r>
            <w:r>
              <w:rPr>
                <w:rFonts w:ascii="方正仿宋_GBK" w:eastAsia="方正仿宋_GBK"/>
                <w:color w:val="000000" w:themeColor="text1"/>
                <w:spacing w:val="4"/>
                <w:sz w:val="24"/>
              </w:rPr>
              <w:t>2025年7月25日</w:t>
            </w:r>
          </w:p>
          <w:p w14:paraId="1E73C1D0" w14:textId="77777777" w:rsidR="00F3376F" w:rsidRDefault="00000000">
            <w:pPr>
              <w:spacing w:line="800" w:lineRule="exact"/>
              <w:rPr>
                <w:rFonts w:ascii="方正仿宋_GBK" w:eastAsia="方正仿宋_GBK"/>
                <w:color w:val="000000" w:themeColor="text1"/>
                <w:spacing w:val="4"/>
                <w:sz w:val="24"/>
              </w:rPr>
            </w:pPr>
            <w:r>
              <w:rPr>
                <w:rFonts w:ascii="方正仿宋_GBK" w:eastAsia="方正仿宋_GBK" w:hint="eastAsia"/>
                <w:color w:val="000000" w:themeColor="text1"/>
                <w:spacing w:val="4"/>
                <w:sz w:val="24"/>
              </w:rPr>
              <w:t>申报工作部门：</w:t>
            </w:r>
            <w:r>
              <w:rPr>
                <w:rFonts w:ascii="方正仿宋_GBK" w:eastAsia="方正仿宋_GBK"/>
                <w:color w:val="000000" w:themeColor="text1"/>
                <w:spacing w:val="4"/>
                <w:sz w:val="24"/>
              </w:rPr>
              <w:t>组织人事处</w:t>
            </w:r>
            <w:r>
              <w:rPr>
                <w:rFonts w:ascii="方正仿宋_GBK" w:eastAsia="方正仿宋_GBK" w:hint="eastAsia"/>
                <w:color w:val="000000" w:themeColor="text1"/>
                <w:spacing w:val="4"/>
                <w:sz w:val="24"/>
              </w:rPr>
              <w:t xml:space="preserve">                 </w:t>
            </w:r>
          </w:p>
          <w:p w14:paraId="756815F0" w14:textId="77777777" w:rsidR="00F3376F" w:rsidRDefault="00000000">
            <w:pPr>
              <w:spacing w:line="800" w:lineRule="exact"/>
              <w:rPr>
                <w:rFonts w:ascii="方正仿宋_GBK" w:eastAsia="方正仿宋_GBK"/>
                <w:color w:val="000000" w:themeColor="text1"/>
                <w:spacing w:val="4"/>
                <w:sz w:val="24"/>
              </w:rPr>
            </w:pPr>
            <w:r>
              <w:rPr>
                <w:rFonts w:ascii="方正仿宋_GBK" w:eastAsia="方正仿宋_GBK" w:hint="eastAsia"/>
                <w:color w:val="000000" w:themeColor="text1"/>
                <w:spacing w:val="4"/>
                <w:sz w:val="24"/>
              </w:rPr>
              <w:t>工作联系电话：</w:t>
            </w:r>
            <w:r>
              <w:rPr>
                <w:rFonts w:ascii="方正仿宋_GBK" w:eastAsia="方正仿宋_GBK"/>
                <w:color w:val="000000" w:themeColor="text1"/>
                <w:spacing w:val="4"/>
                <w:sz w:val="24"/>
              </w:rPr>
              <w:t>0512-65955545</w:t>
            </w:r>
          </w:p>
          <w:p w14:paraId="582DC6CF" w14:textId="77777777" w:rsidR="00F3376F" w:rsidRDefault="00000000">
            <w:pPr>
              <w:adjustRightInd w:val="0"/>
              <w:snapToGrid w:val="0"/>
              <w:spacing w:before="240" w:after="120" w:line="320" w:lineRule="exact"/>
              <w:rPr>
                <w:color w:val="000000" w:themeColor="text1"/>
                <w:sz w:val="28"/>
                <w:szCs w:val="28"/>
              </w:rPr>
            </w:pPr>
            <w:r>
              <w:rPr>
                <w:rFonts w:ascii="方正仿宋_GBK" w:eastAsia="方正仿宋_GBK" w:hint="eastAsia"/>
                <w:color w:val="000000" w:themeColor="text1"/>
                <w:spacing w:val="4"/>
                <w:sz w:val="24"/>
              </w:rPr>
              <w:t>工作联系人（材料审核人）签字：</w:t>
            </w:r>
          </w:p>
        </w:tc>
      </w:tr>
    </w:tbl>
    <w:p w14:paraId="4DDEF901" w14:textId="77777777" w:rsidR="00F3376F" w:rsidRDefault="00F3376F">
      <w:pPr>
        <w:jc w:val="center"/>
        <w:rPr>
          <w:rFonts w:eastAsia="黑体"/>
          <w:color w:val="000000" w:themeColor="text1"/>
          <w:szCs w:val="34"/>
        </w:rPr>
      </w:pPr>
    </w:p>
    <w:p w14:paraId="5C253D96" w14:textId="77777777" w:rsidR="00F3376F" w:rsidRDefault="00F3376F">
      <w:pPr>
        <w:jc w:val="center"/>
        <w:rPr>
          <w:rFonts w:eastAsia="黑体"/>
          <w:color w:val="000000" w:themeColor="text1"/>
          <w:szCs w:val="34"/>
        </w:rPr>
      </w:pPr>
    </w:p>
    <w:p w14:paraId="47FE62C3" w14:textId="77777777" w:rsidR="00F3376F" w:rsidRDefault="00000000">
      <w:pPr>
        <w:rPr>
          <w:rFonts w:eastAsia="黑体"/>
          <w:color w:val="000000" w:themeColor="text1"/>
          <w:szCs w:val="34"/>
        </w:rPr>
      </w:pPr>
      <w:r>
        <w:rPr>
          <w:rFonts w:eastAsia="黑体" w:hint="eastAsia"/>
          <w:color w:val="000000" w:themeColor="text1"/>
          <w:szCs w:val="34"/>
        </w:rPr>
        <w:br w:type="page"/>
      </w:r>
    </w:p>
    <w:p w14:paraId="1E83CE53" w14:textId="77777777" w:rsidR="00F3376F" w:rsidRDefault="00000000">
      <w:pPr>
        <w:adjustRightInd w:val="0"/>
        <w:snapToGrid w:val="0"/>
        <w:ind w:firstLineChars="200" w:firstLine="624"/>
        <w:rPr>
          <w:rFonts w:eastAsia="黑体"/>
          <w:color w:val="000000" w:themeColor="text1"/>
          <w:szCs w:val="34"/>
        </w:rPr>
      </w:pPr>
      <w:r>
        <w:rPr>
          <w:rFonts w:eastAsia="黑体" w:hint="eastAsia"/>
          <w:color w:val="000000" w:themeColor="text1"/>
          <w:szCs w:val="34"/>
        </w:rPr>
        <w:lastRenderedPageBreak/>
        <w:t>八、审查意见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71"/>
      </w:tblGrid>
      <w:tr w:rsidR="00F3376F" w14:paraId="3A1B5129" w14:textId="77777777">
        <w:trPr>
          <w:trHeight w:val="3247"/>
        </w:trPr>
        <w:tc>
          <w:tcPr>
            <w:tcW w:w="8871" w:type="dxa"/>
            <w:tcBorders>
              <w:top w:val="single" w:sz="4" w:space="0" w:color="auto"/>
              <w:left w:val="single" w:sz="4" w:space="0" w:color="auto"/>
              <w:bottom w:val="single" w:sz="4" w:space="0" w:color="auto"/>
              <w:right w:val="single" w:sz="4" w:space="0" w:color="auto"/>
            </w:tcBorders>
          </w:tcPr>
          <w:p w14:paraId="735443D8" w14:textId="77777777" w:rsidR="00F3376F" w:rsidRDefault="00F3376F">
            <w:pPr>
              <w:pStyle w:val="a6"/>
              <w:ind w:firstLineChars="0" w:firstLine="0"/>
              <w:rPr>
                <w:rFonts w:ascii="方正仿宋_GBK" w:eastAsia="方正仿宋_GBK"/>
                <w:color w:val="000000" w:themeColor="text1"/>
                <w:kern w:val="2"/>
                <w:sz w:val="24"/>
              </w:rPr>
            </w:pPr>
          </w:p>
          <w:p w14:paraId="220E572D" w14:textId="77777777" w:rsidR="00F3376F" w:rsidRDefault="00000000">
            <w:pPr>
              <w:pStyle w:val="a6"/>
              <w:ind w:firstLineChars="0" w:firstLine="0"/>
              <w:rPr>
                <w:rFonts w:ascii="方正仿宋_GBK" w:eastAsia="方正仿宋_GBK"/>
                <w:color w:val="000000" w:themeColor="text1"/>
                <w:kern w:val="2"/>
                <w:sz w:val="24"/>
              </w:rPr>
            </w:pPr>
            <w:r>
              <w:rPr>
                <w:rFonts w:ascii="方正仿宋_GBK" w:eastAsia="方正仿宋_GBK" w:hint="eastAsia"/>
                <w:color w:val="000000" w:themeColor="text1"/>
                <w:kern w:val="2"/>
                <w:sz w:val="24"/>
              </w:rPr>
              <w:t>1.县市（区）卫生健康部门审查意见</w:t>
            </w:r>
          </w:p>
          <w:p w14:paraId="2F2BA106" w14:textId="77777777" w:rsidR="00F3376F" w:rsidRDefault="00F3376F">
            <w:pPr>
              <w:pStyle w:val="a6"/>
              <w:spacing w:line="400" w:lineRule="exact"/>
              <w:ind w:firstLineChars="0" w:firstLine="0"/>
              <w:rPr>
                <w:rFonts w:ascii="方正仿宋_GBK" w:eastAsia="方正仿宋_GBK"/>
                <w:color w:val="000000" w:themeColor="text1"/>
                <w:kern w:val="2"/>
                <w:sz w:val="24"/>
              </w:rPr>
            </w:pPr>
          </w:p>
          <w:p w14:paraId="7473D972" w14:textId="77777777" w:rsidR="00F3376F" w:rsidRDefault="00F3376F">
            <w:pPr>
              <w:pStyle w:val="a6"/>
              <w:spacing w:line="400" w:lineRule="exact"/>
              <w:ind w:firstLineChars="0" w:firstLine="0"/>
              <w:rPr>
                <w:rFonts w:ascii="方正仿宋_GBK" w:eastAsia="方正仿宋_GBK"/>
                <w:color w:val="000000" w:themeColor="text1"/>
                <w:kern w:val="2"/>
                <w:sz w:val="24"/>
              </w:rPr>
            </w:pPr>
          </w:p>
          <w:p w14:paraId="7261EDD6" w14:textId="77777777" w:rsidR="00F3376F" w:rsidRDefault="00000000">
            <w:pPr>
              <w:pStyle w:val="a6"/>
              <w:spacing w:line="400" w:lineRule="exact"/>
              <w:ind w:firstLineChars="0" w:firstLine="2805"/>
              <w:jc w:val="center"/>
              <w:rPr>
                <w:rFonts w:ascii="方正仿宋_GBK" w:eastAsia="方正仿宋_GBK"/>
                <w:color w:val="000000" w:themeColor="text1"/>
                <w:kern w:val="2"/>
                <w:sz w:val="24"/>
              </w:rPr>
            </w:pPr>
            <w:r>
              <w:rPr>
                <w:rFonts w:ascii="方正仿宋_GBK" w:eastAsia="方正仿宋_GBK" w:hint="eastAsia"/>
                <w:color w:val="000000" w:themeColor="text1"/>
                <w:kern w:val="2"/>
                <w:sz w:val="24"/>
              </w:rPr>
              <w:t xml:space="preserve">盖章：  </w:t>
            </w:r>
          </w:p>
          <w:p w14:paraId="0FCAD633" w14:textId="77777777" w:rsidR="00F3376F" w:rsidRDefault="00000000">
            <w:pPr>
              <w:pStyle w:val="a6"/>
              <w:tabs>
                <w:tab w:val="left" w:pos="707"/>
                <w:tab w:val="left" w:pos="6535"/>
              </w:tabs>
              <w:spacing w:line="400" w:lineRule="exact"/>
              <w:ind w:firstLineChars="0" w:firstLine="2805"/>
              <w:jc w:val="center"/>
              <w:rPr>
                <w:rFonts w:ascii="方正仿宋_GBK" w:eastAsia="方正仿宋_GBK"/>
                <w:color w:val="000000" w:themeColor="text1"/>
                <w:kern w:val="2"/>
                <w:sz w:val="24"/>
              </w:rPr>
            </w:pPr>
            <w:r>
              <w:rPr>
                <w:rFonts w:ascii="方正仿宋_GBK" w:eastAsia="方正仿宋_GBK" w:hint="eastAsia"/>
                <w:color w:val="000000" w:themeColor="text1"/>
                <w:kern w:val="2"/>
                <w:sz w:val="24"/>
              </w:rPr>
              <w:t xml:space="preserve">                            年    月    日</w:t>
            </w:r>
          </w:p>
          <w:p w14:paraId="55AE6C9C" w14:textId="77777777" w:rsidR="00F3376F" w:rsidRDefault="00F3376F">
            <w:pPr>
              <w:pStyle w:val="a6"/>
              <w:spacing w:line="400" w:lineRule="exact"/>
              <w:ind w:firstLineChars="0" w:firstLine="2805"/>
              <w:jc w:val="center"/>
              <w:rPr>
                <w:rFonts w:ascii="方正仿宋_GBK" w:eastAsia="方正仿宋_GBK"/>
                <w:color w:val="000000" w:themeColor="text1"/>
                <w:szCs w:val="21"/>
              </w:rPr>
            </w:pPr>
          </w:p>
        </w:tc>
      </w:tr>
      <w:tr w:rsidR="00F3376F" w14:paraId="6030645E" w14:textId="77777777">
        <w:trPr>
          <w:trHeight w:val="3318"/>
        </w:trPr>
        <w:tc>
          <w:tcPr>
            <w:tcW w:w="8871" w:type="dxa"/>
            <w:tcBorders>
              <w:top w:val="single" w:sz="4" w:space="0" w:color="auto"/>
              <w:left w:val="single" w:sz="4" w:space="0" w:color="auto"/>
              <w:bottom w:val="single" w:sz="4" w:space="0" w:color="auto"/>
              <w:right w:val="single" w:sz="4" w:space="0" w:color="auto"/>
            </w:tcBorders>
          </w:tcPr>
          <w:p w14:paraId="735CCC86" w14:textId="77777777" w:rsidR="00F3376F" w:rsidRDefault="00F3376F">
            <w:pPr>
              <w:pStyle w:val="a6"/>
              <w:spacing w:line="400" w:lineRule="exact"/>
              <w:ind w:firstLineChars="0" w:firstLine="2805"/>
              <w:jc w:val="center"/>
              <w:rPr>
                <w:rFonts w:ascii="方正仿宋_GBK" w:eastAsia="方正仿宋_GBK"/>
                <w:color w:val="000000" w:themeColor="text1"/>
                <w:kern w:val="2"/>
                <w:sz w:val="24"/>
              </w:rPr>
            </w:pPr>
          </w:p>
          <w:p w14:paraId="25980FA6" w14:textId="77777777" w:rsidR="00F3376F" w:rsidRDefault="00000000">
            <w:pPr>
              <w:pStyle w:val="a6"/>
              <w:ind w:firstLineChars="0" w:firstLine="0"/>
              <w:rPr>
                <w:rFonts w:ascii="方正仿宋_GBK" w:eastAsia="方正仿宋_GBK"/>
                <w:color w:val="000000" w:themeColor="text1"/>
                <w:kern w:val="2"/>
                <w:sz w:val="24"/>
              </w:rPr>
            </w:pPr>
            <w:r>
              <w:rPr>
                <w:rFonts w:ascii="方正仿宋_GBK" w:eastAsia="方正仿宋_GBK" w:hint="eastAsia"/>
                <w:color w:val="000000" w:themeColor="text1"/>
                <w:kern w:val="2"/>
                <w:sz w:val="24"/>
              </w:rPr>
              <w:t>2. 县市（区）人才办审查意见</w:t>
            </w:r>
          </w:p>
          <w:p w14:paraId="1D4B3C88" w14:textId="77777777" w:rsidR="00F3376F" w:rsidRDefault="00F3376F">
            <w:pPr>
              <w:pStyle w:val="a6"/>
              <w:ind w:firstLineChars="0" w:firstLine="0"/>
              <w:rPr>
                <w:rFonts w:ascii="方正仿宋_GBK" w:eastAsia="方正仿宋_GBK"/>
                <w:color w:val="000000" w:themeColor="text1"/>
                <w:szCs w:val="21"/>
              </w:rPr>
            </w:pPr>
          </w:p>
          <w:p w14:paraId="5494B0D4" w14:textId="77777777" w:rsidR="00F3376F" w:rsidRDefault="00F3376F">
            <w:pPr>
              <w:pStyle w:val="a6"/>
              <w:spacing w:line="400" w:lineRule="exact"/>
              <w:ind w:firstLineChars="0" w:firstLine="0"/>
              <w:rPr>
                <w:rFonts w:ascii="方正仿宋_GBK" w:eastAsia="方正仿宋_GBK"/>
                <w:color w:val="000000" w:themeColor="text1"/>
                <w:kern w:val="2"/>
                <w:sz w:val="24"/>
              </w:rPr>
            </w:pPr>
          </w:p>
          <w:p w14:paraId="2D670B47" w14:textId="77777777" w:rsidR="00F3376F" w:rsidRDefault="00000000">
            <w:pPr>
              <w:pStyle w:val="a6"/>
              <w:spacing w:line="400" w:lineRule="exact"/>
              <w:ind w:firstLineChars="0" w:firstLine="2805"/>
              <w:jc w:val="center"/>
              <w:rPr>
                <w:rFonts w:ascii="方正仿宋_GBK" w:eastAsia="方正仿宋_GBK"/>
                <w:color w:val="000000" w:themeColor="text1"/>
                <w:kern w:val="2"/>
                <w:sz w:val="24"/>
              </w:rPr>
            </w:pPr>
            <w:r>
              <w:rPr>
                <w:rFonts w:ascii="方正仿宋_GBK" w:eastAsia="方正仿宋_GBK" w:hint="eastAsia"/>
                <w:color w:val="000000" w:themeColor="text1"/>
                <w:kern w:val="2"/>
                <w:sz w:val="24"/>
              </w:rPr>
              <w:t xml:space="preserve">盖章：  </w:t>
            </w:r>
          </w:p>
          <w:p w14:paraId="6913BDA9" w14:textId="77777777" w:rsidR="00F3376F" w:rsidRDefault="00000000">
            <w:pPr>
              <w:pStyle w:val="a6"/>
              <w:tabs>
                <w:tab w:val="left" w:pos="6603"/>
              </w:tabs>
              <w:spacing w:line="400" w:lineRule="exact"/>
              <w:ind w:firstLineChars="0" w:firstLine="2805"/>
              <w:jc w:val="center"/>
              <w:rPr>
                <w:rFonts w:ascii="方正仿宋_GBK" w:eastAsia="方正仿宋_GBK"/>
                <w:color w:val="000000" w:themeColor="text1"/>
                <w:kern w:val="2"/>
                <w:sz w:val="24"/>
              </w:rPr>
            </w:pPr>
            <w:r>
              <w:rPr>
                <w:rFonts w:ascii="方正仿宋_GBK" w:eastAsia="方正仿宋_GBK" w:hint="eastAsia"/>
                <w:color w:val="000000" w:themeColor="text1"/>
                <w:kern w:val="2"/>
                <w:sz w:val="24"/>
              </w:rPr>
              <w:t xml:space="preserve">                             年    月    日</w:t>
            </w:r>
          </w:p>
          <w:p w14:paraId="6DE2DE27" w14:textId="77777777" w:rsidR="00F3376F" w:rsidRDefault="00F3376F">
            <w:pPr>
              <w:pStyle w:val="a6"/>
              <w:tabs>
                <w:tab w:val="left" w:pos="6603"/>
              </w:tabs>
              <w:spacing w:line="400" w:lineRule="exact"/>
              <w:ind w:firstLineChars="0" w:firstLine="2805"/>
              <w:jc w:val="center"/>
              <w:rPr>
                <w:rFonts w:ascii="方正仿宋_GBK" w:eastAsia="方正仿宋_GBK"/>
                <w:color w:val="000000" w:themeColor="text1"/>
                <w:kern w:val="2"/>
                <w:sz w:val="24"/>
              </w:rPr>
            </w:pPr>
          </w:p>
        </w:tc>
      </w:tr>
    </w:tbl>
    <w:p w14:paraId="0E75B515" w14:textId="77777777" w:rsidR="00F3376F" w:rsidRDefault="00F3376F">
      <w:pPr>
        <w:pStyle w:val="a6"/>
        <w:ind w:firstLineChars="0" w:firstLine="0"/>
        <w:rPr>
          <w:rFonts w:eastAsia="方正黑体简体"/>
          <w:color w:val="000000" w:themeColor="text1"/>
        </w:rPr>
      </w:pPr>
      <w:bookmarkStart w:id="698" w:name="_Hlk17225440"/>
    </w:p>
    <w:bookmarkEnd w:id="698"/>
    <w:p w14:paraId="297F110A" w14:textId="77777777" w:rsidR="00F3376F" w:rsidRDefault="00F3376F">
      <w:pPr>
        <w:spacing w:line="400" w:lineRule="atLeast"/>
        <w:rPr>
          <w:rFonts w:ascii="宋体" w:hAnsi="宋体" w:hint="eastAsia"/>
          <w:color w:val="000000" w:themeColor="text1"/>
          <w:sz w:val="28"/>
          <w:szCs w:val="28"/>
        </w:rPr>
      </w:pPr>
    </w:p>
    <w:sectPr w:rsidR="00F3376F">
      <w:footerReference w:type="even" r:id="rId14"/>
      <w:footerReference w:type="default" r:id="rId15"/>
      <w:pgSz w:w="11907" w:h="16840"/>
      <w:pgMar w:top="2041" w:right="1559" w:bottom="1985" w:left="1559" w:header="851" w:footer="1520" w:gutter="0"/>
      <w:cols w:space="425"/>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6" w:author="Administrator" w:date="2025-07-24T08:07:00Z" w:initials="A">
    <w:p w14:paraId="38DC9BA0" w14:textId="77777777" w:rsidR="00F3376F" w:rsidRDefault="00000000">
      <w:pPr>
        <w:pStyle w:val="a4"/>
      </w:pPr>
      <w:r>
        <w:rPr>
          <w:rFonts w:hint="eastAsia"/>
        </w:rPr>
        <w:t>1.5\1.6</w:t>
      </w:r>
      <w:r>
        <w:rPr>
          <w:rFonts w:hint="eastAsia"/>
        </w:rPr>
        <w:t>在哪？</w:t>
      </w:r>
    </w:p>
  </w:comment>
  <w:comment w:id="153" w:author="Administrator" w:date="2025-07-24T08:14:00Z" w:initials="A">
    <w:p w14:paraId="341FA7BD" w14:textId="77777777" w:rsidR="00F3376F" w:rsidRDefault="00000000">
      <w:pPr>
        <w:pStyle w:val="a4"/>
      </w:pPr>
      <w:r>
        <w:rPr>
          <w:rFonts w:hint="eastAsia"/>
        </w:rPr>
        <w:t>这边编号格式很混乱，调整修改</w:t>
      </w:r>
    </w:p>
  </w:comment>
  <w:comment w:id="476" w:author="Administrator" w:date="2025-07-24T08:17:00Z" w:initials="A">
    <w:p w14:paraId="66925368" w14:textId="77777777" w:rsidR="00F3376F" w:rsidRDefault="00000000">
      <w:pPr>
        <w:pStyle w:val="a4"/>
      </w:pPr>
      <w:r>
        <w:rPr>
          <w:rFonts w:hint="eastAsia"/>
        </w:rPr>
        <w:t>需要有量化的业绩指标，如发表</w:t>
      </w:r>
      <w:r>
        <w:rPr>
          <w:rFonts w:hint="eastAsia"/>
        </w:rPr>
        <w:t>SCI</w:t>
      </w:r>
      <w:r>
        <w:rPr>
          <w:rFonts w:hint="eastAsia"/>
        </w:rPr>
        <w:t>或中文科技核心期刊论文</w:t>
      </w:r>
      <w:r>
        <w:rPr>
          <w:rFonts w:hint="eastAsia"/>
        </w:rPr>
        <w:t>1-2</w:t>
      </w:r>
      <w:r>
        <w:rPr>
          <w:rFonts w:hint="eastAsia"/>
        </w:rPr>
        <w:t>篇？</w:t>
      </w:r>
    </w:p>
  </w:comment>
  <w:comment w:id="635" w:author="Administrator" w:date="2025-07-24T08:18:00Z" w:initials="A">
    <w:p w14:paraId="511AB53F" w14:textId="77777777" w:rsidR="00F3376F" w:rsidRDefault="00000000">
      <w:pPr>
        <w:pStyle w:val="a4"/>
      </w:pPr>
      <w:r>
        <w:rPr>
          <w:rFonts w:hint="eastAsia"/>
        </w:rPr>
        <w:t>此处指每年为这个项目工作几个月，这边需要填写数字即可</w:t>
      </w:r>
    </w:p>
  </w:comment>
  <w:comment w:id="657" w:author="Administrator" w:date="2025-07-24T08:20:00Z" w:initials="A">
    <w:p w14:paraId="6902DF39" w14:textId="77777777" w:rsidR="00F3376F" w:rsidRDefault="00000000">
      <w:pPr>
        <w:pStyle w:val="a4"/>
      </w:pPr>
      <w:r>
        <w:rPr>
          <w:rFonts w:hint="eastAsia"/>
        </w:rPr>
        <w:t>建议加上或租赁，设备采购比较复杂，不一定获批</w:t>
      </w:r>
    </w:p>
  </w:comment>
  <w:comment w:id="664" w:author="Administrator" w:date="2025-07-24T08:21:00Z" w:initials="A">
    <w:p w14:paraId="4ADF2795" w14:textId="77777777" w:rsidR="00F3376F" w:rsidRDefault="00000000">
      <w:pPr>
        <w:pStyle w:val="a4"/>
      </w:pPr>
      <w:r>
        <w:rPr>
          <w:rFonts w:hint="eastAsia"/>
        </w:rPr>
        <w:t>不建议列支，报销凭证难取得及界定</w:t>
      </w:r>
    </w:p>
  </w:comment>
  <w:comment w:id="672" w:author="Administrator" w:date="2025-07-24T08:21:00Z" w:initials="A">
    <w:p w14:paraId="769B26E9" w14:textId="77777777" w:rsidR="00F3376F" w:rsidRDefault="00000000">
      <w:pPr>
        <w:pStyle w:val="a4"/>
      </w:pPr>
      <w:r>
        <w:rPr>
          <w:rFonts w:hint="eastAsia"/>
        </w:rPr>
        <w:t>会议费是指在项目实施过程中为了组织开展或参加学术研讨、咨询以及协调项目开展工作等活动而发生的会议费用。需要有会议费的交费发票以及会议通知等。</w:t>
      </w:r>
    </w:p>
  </w:comment>
  <w:comment w:id="694" w:author="Administrator" w:date="2025-07-24T08:23:00Z" w:initials="A">
    <w:p w14:paraId="62B81D3F" w14:textId="77777777" w:rsidR="00F3376F" w:rsidRDefault="00000000">
      <w:pPr>
        <w:pStyle w:val="a4"/>
      </w:pPr>
      <w:r>
        <w:rPr>
          <w:rFonts w:hint="eastAsia"/>
        </w:rPr>
        <w:t>这边的编制依据要修改。劳务费是指在项目实施过程中支付给参与项目的研究生、博士后、访问学者以及项目聘用的研究人员、科研辅助人员等的劳务性费用。项目聘用人员的劳务费开支标准，参照当地科学研究和技术服务</w:t>
      </w:r>
    </w:p>
    <w:p w14:paraId="443EED78" w14:textId="77777777" w:rsidR="00F3376F" w:rsidRDefault="00000000">
      <w:pPr>
        <w:pStyle w:val="a4"/>
      </w:pPr>
      <w:r>
        <w:rPr>
          <w:rFonts w:hint="eastAsia"/>
        </w:rPr>
        <w:t>业从业人员平均工资水平，根据其在项目研究中承担的工作任务确定，其社会保险补助纳入劳务费科目开支。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8DC9BA0" w15:done="0"/>
  <w15:commentEx w15:paraId="341FA7BD" w15:done="0"/>
  <w15:commentEx w15:paraId="66925368" w15:done="0"/>
  <w15:commentEx w15:paraId="511AB53F" w15:done="0"/>
  <w15:commentEx w15:paraId="6902DF39" w15:done="0"/>
  <w15:commentEx w15:paraId="4ADF2795" w15:done="0"/>
  <w15:commentEx w15:paraId="769B26E9" w15:done="0"/>
  <w15:commentEx w15:paraId="443EED7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8DC9BA0" w16cid:durableId="38DC9BA0"/>
  <w16cid:commentId w16cid:paraId="341FA7BD" w16cid:durableId="341FA7BD"/>
  <w16cid:commentId w16cid:paraId="66925368" w16cid:durableId="66925368"/>
  <w16cid:commentId w16cid:paraId="511AB53F" w16cid:durableId="511AB53F"/>
  <w16cid:commentId w16cid:paraId="6902DF39" w16cid:durableId="6902DF39"/>
  <w16cid:commentId w16cid:paraId="4ADF2795" w16cid:durableId="4ADF2795"/>
  <w16cid:commentId w16cid:paraId="769B26E9" w16cid:durableId="769B26E9"/>
  <w16cid:commentId w16cid:paraId="443EED78" w16cid:durableId="443EED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CF44B0" w14:textId="77777777" w:rsidR="0055495B" w:rsidRDefault="0055495B">
      <w:r>
        <w:separator/>
      </w:r>
    </w:p>
  </w:endnote>
  <w:endnote w:type="continuationSeparator" w:id="0">
    <w:p w14:paraId="23130581" w14:textId="77777777" w:rsidR="0055495B" w:rsidRDefault="005549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_GB2312">
    <w:altName w:val="微软雅黑"/>
    <w:charset w:val="86"/>
    <w:family w:val="modern"/>
    <w:pitch w:val="default"/>
    <w:sig w:usb0="00000001" w:usb1="080E0000" w:usb2="00000000" w:usb3="00000000" w:csb0="00040000" w:csb1="00000000"/>
    <w:embedRegular r:id="rId1" w:fontKey="{6C648749-D570-4425-8E11-7BA196E1BD48}"/>
    <w:embedBold r:id="rId2" w:fontKey="{0F6A3BD3-02B7-438C-AF19-51FC01F500EB}"/>
  </w:font>
  <w:font w:name="Calibri Light">
    <w:panose1 w:val="020F0302020204030204"/>
    <w:charset w:val="00"/>
    <w:family w:val="swiss"/>
    <w:pitch w:val="variable"/>
    <w:sig w:usb0="E4002EFF" w:usb1="C000247B" w:usb2="00000009" w:usb3="00000000" w:csb0="000001FF" w:csb1="00000000"/>
    <w:embedBold r:id="rId3" w:fontKey="{88B467F8-7C23-4CC6-9F4C-DC0C62A0B686}"/>
  </w:font>
  <w:font w:name="Cambria">
    <w:panose1 w:val="02040503050406030204"/>
    <w:charset w:val="00"/>
    <w:family w:val="roman"/>
    <w:pitch w:val="variable"/>
    <w:sig w:usb0="E00006FF" w:usb1="420024FF" w:usb2="02000000" w:usb3="00000000" w:csb0="0000019F" w:csb1="00000000"/>
    <w:embedRegular r:id="rId4" w:fontKey="{C20A9B99-6F40-4F79-9A55-31F0933653D1}"/>
    <w:embedBold r:id="rId5" w:fontKey="{03692F79-B23B-4960-AF93-D8B4F0DC5D1F}"/>
  </w:font>
  <w:font w:name="方正小标宋简体">
    <w:altName w:val="微软雅黑"/>
    <w:charset w:val="86"/>
    <w:family w:val="auto"/>
    <w:pitch w:val="default"/>
    <w:sig w:usb0="A00002BF" w:usb1="184F6CFA" w:usb2="00000012" w:usb3="00000000" w:csb0="00040001" w:csb1="00000000"/>
  </w:font>
  <w:font w:name="文鼎CS仿宋体">
    <w:altName w:val="微软雅黑"/>
    <w:charset w:val="86"/>
    <w:family w:val="modern"/>
    <w:pitch w:val="default"/>
    <w:sig w:usb0="00000000" w:usb1="00000000" w:usb2="00000010" w:usb3="00000000" w:csb0="00040000" w:csb1="00000000"/>
  </w:font>
  <w:font w:name="Arial Unicode MS">
    <w:panose1 w:val="020B0604020202020204"/>
    <w:charset w:val="86"/>
    <w:family w:val="auto"/>
    <w:pitch w:val="default"/>
    <w:sig w:usb0="00000000" w:usb1="00000000" w:usb2="0000003F" w:usb3="00000000" w:csb0="603F01FF" w:csb1="FFFF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6" w:fontKey="{F94F53F6-211F-4FE2-A20E-47D72CC1DAD3}"/>
  </w:font>
  <w:font w:name="汉鼎简大宋">
    <w:altName w:val="宋体"/>
    <w:charset w:val="86"/>
    <w:family w:val="modern"/>
    <w:pitch w:val="default"/>
    <w:sig w:usb0="00000000" w:usb1="00000000" w:usb2="00000010" w:usb3="00000000" w:csb0="00040000" w:csb1="00000000"/>
  </w:font>
  <w:font w:name="方正仿宋简体">
    <w:altName w:val="微软雅黑"/>
    <w:charset w:val="86"/>
    <w:family w:val="auto"/>
    <w:pitch w:val="default"/>
    <w:sig w:usb0="A00002BF" w:usb1="184F6CFA" w:usb2="00000012" w:usb3="00000000" w:csb0="00040001" w:csb1="00000000"/>
  </w:font>
  <w:font w:name="Calibri">
    <w:panose1 w:val="020F0502020204030204"/>
    <w:charset w:val="00"/>
    <w:family w:val="swiss"/>
    <w:pitch w:val="variable"/>
    <w:sig w:usb0="E4002EFF" w:usb1="C000247B" w:usb2="00000009" w:usb3="00000000" w:csb0="000001FF" w:csb1="00000000"/>
    <w:embedRegular r:id="rId7" w:fontKey="{47310EAB-B8FE-42CE-95C7-5CBE58D6B71B}"/>
    <w:embedBold r:id="rId8" w:fontKey="{2268436A-0DDC-4893-BED3-76EEEE508ACC}"/>
  </w:font>
  <w:font w:name="方正小标宋_GBK">
    <w:altName w:val="微软雅黑"/>
    <w:charset w:val="86"/>
    <w:family w:val="script"/>
    <w:pitch w:val="default"/>
    <w:sig w:usb0="A00002BF" w:usb1="38CF7CFA" w:usb2="00082016" w:usb3="00000000" w:csb0="00040001" w:csb1="00000000"/>
    <w:embedRegular r:id="rId9" w:subsetted="1" w:fontKey="{B5359258-7727-45F5-9C5E-8812EB252FDD}"/>
  </w:font>
  <w:font w:name="黑体">
    <w:altName w:val="SimHei"/>
    <w:panose1 w:val="02010609060101010101"/>
    <w:charset w:val="86"/>
    <w:family w:val="modern"/>
    <w:pitch w:val="fixed"/>
    <w:sig w:usb0="800002BF" w:usb1="38CF7CFA" w:usb2="00000016" w:usb3="00000000" w:csb0="00040001" w:csb1="00000000"/>
    <w:embedRegular r:id="rId10" w:subsetted="1" w:fontKey="{12991A2E-F0D1-4E33-B7F1-9F8618EF316F}"/>
  </w:font>
  <w:font w:name="楷体_GB2312">
    <w:altName w:val="微软雅黑"/>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embedRegular r:id="rId11" w:subsetted="1" w:fontKey="{D7189234-40C5-47F9-9B53-AED69EE14183}"/>
  </w:font>
  <w:font w:name="方正仿宋_GBK">
    <w:altName w:val="微软雅黑"/>
    <w:charset w:val="86"/>
    <w:family w:val="script"/>
    <w:pitch w:val="default"/>
    <w:sig w:usb0="A00002BF" w:usb1="38CF7CFA" w:usb2="00082016" w:usb3="00000000" w:csb0="00040001" w:csb1="00000000"/>
    <w:embedRegular r:id="rId12" w:subsetted="1" w:fontKey="{42E98D4E-5701-444F-A241-74DE33F3AAAA}"/>
    <w:embedBold r:id="rId13" w:subsetted="1" w:fontKey="{10A3D780-BC35-4C1A-9B20-678A267E3682}"/>
  </w:font>
  <w:font w:name="___WRD_EMBED_SUB_47">
    <w:charset w:val="86"/>
    <w:family w:val="script"/>
    <w:pitch w:val="default"/>
    <w:sig w:usb0="00000001" w:usb1="080E0000" w:usb2="00000000" w:usb3="00000000" w:csb0="00040000" w:csb1="00000000"/>
    <w:embedBold r:id="rId14" w:subsetted="1" w:fontKey="{B59AEBFB-8A0C-41B2-8D0E-18CE2EE11AE0}"/>
  </w:font>
  <w:font w:name="Segoe UI Symbol">
    <w:panose1 w:val="020B0502040204020203"/>
    <w:charset w:val="00"/>
    <w:family w:val="swiss"/>
    <w:pitch w:val="variable"/>
    <w:sig w:usb0="800001E3" w:usb1="1200FFEF" w:usb2="00040000" w:usb3="00000000" w:csb0="00000001" w:csb1="00000000"/>
    <w:embedRegular r:id="rId15" w:fontKey="{063F1FCC-A7AC-4DEA-9D7B-177EFCA1356F}"/>
  </w:font>
  <w:font w:name="微软雅黑">
    <w:panose1 w:val="020B0503020204020204"/>
    <w:charset w:val="86"/>
    <w:family w:val="swiss"/>
    <w:pitch w:val="variable"/>
    <w:sig w:usb0="80000287" w:usb1="2ACF3C50" w:usb2="00000016" w:usb3="00000000" w:csb0="0004001F" w:csb1="00000000"/>
    <w:embedRegular r:id="rId16" w:subsetted="1" w:fontKey="{F8CAE4B3-6A99-4129-B4A2-D6B2D70FFB1C}"/>
  </w:font>
  <w:font w:name="___WRD_EMBED_SUB_58">
    <w:charset w:val="86"/>
    <w:family w:val="script"/>
    <w:pitch w:val="default"/>
    <w:sig w:usb0="A00002BF" w:usb1="38CF7CFA" w:usb2="00082016" w:usb3="00000000" w:csb0="00040001" w:csb1="00000000"/>
  </w:font>
  <w:font w:name="___WRD_EMBED_SUB_45">
    <w:altName w:val="微软雅黑"/>
    <w:charset w:val="86"/>
    <w:family w:val="modern"/>
    <w:pitch w:val="default"/>
    <w:sig w:usb0="00000001" w:usb1="080E0000" w:usb2="00000000" w:usb3="00000000" w:csb0="00040000" w:csb1="00000000"/>
  </w:font>
  <w:font w:name="方正黑体简体">
    <w:altName w:val="微软雅黑"/>
    <w:charset w:val="86"/>
    <w:family w:val="auto"/>
    <w:pitch w:val="default"/>
    <w:sig w:usb0="A00002BF" w:usb1="184F6CFA" w:usb2="00000012"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62523" w14:textId="77777777" w:rsidR="00F3376F" w:rsidRDefault="00F3376F">
    <w:pPr>
      <w:pStyle w:val="aa"/>
      <w:ind w:leftChars="100" w:left="312" w:rightChars="100" w:right="31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53386" w14:textId="77777777" w:rsidR="00F3376F" w:rsidRDefault="00F3376F">
    <w:pPr>
      <w:pStyle w:val="aa"/>
      <w:ind w:leftChars="100" w:left="312" w:rightChars="100" w:right="31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90E622" w14:textId="77777777" w:rsidR="0055495B" w:rsidRDefault="0055495B">
      <w:r>
        <w:separator/>
      </w:r>
    </w:p>
  </w:footnote>
  <w:footnote w:type="continuationSeparator" w:id="0">
    <w:p w14:paraId="144D41F5" w14:textId="77777777" w:rsidR="0055495B" w:rsidRDefault="005549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E463B"/>
    <w:multiLevelType w:val="hybridMultilevel"/>
    <w:tmpl w:val="2F5AD8A8"/>
    <w:lvl w:ilvl="0" w:tplc="04090011">
      <w:start w:val="1"/>
      <w:numFmt w:val="decimal"/>
      <w:lvlText w:val="%1)"/>
      <w:lvlJc w:val="left"/>
      <w:pPr>
        <w:ind w:left="904" w:hanging="440"/>
      </w:pPr>
    </w:lvl>
    <w:lvl w:ilvl="1" w:tplc="04090019" w:tentative="1">
      <w:start w:val="1"/>
      <w:numFmt w:val="lowerLetter"/>
      <w:lvlText w:val="%2)"/>
      <w:lvlJc w:val="left"/>
      <w:pPr>
        <w:ind w:left="1344" w:hanging="440"/>
      </w:pPr>
    </w:lvl>
    <w:lvl w:ilvl="2" w:tplc="0409001B" w:tentative="1">
      <w:start w:val="1"/>
      <w:numFmt w:val="lowerRoman"/>
      <w:lvlText w:val="%3."/>
      <w:lvlJc w:val="right"/>
      <w:pPr>
        <w:ind w:left="1784" w:hanging="440"/>
      </w:pPr>
    </w:lvl>
    <w:lvl w:ilvl="3" w:tplc="0409000F" w:tentative="1">
      <w:start w:val="1"/>
      <w:numFmt w:val="decimal"/>
      <w:lvlText w:val="%4."/>
      <w:lvlJc w:val="left"/>
      <w:pPr>
        <w:ind w:left="2224" w:hanging="440"/>
      </w:pPr>
    </w:lvl>
    <w:lvl w:ilvl="4" w:tplc="04090019" w:tentative="1">
      <w:start w:val="1"/>
      <w:numFmt w:val="lowerLetter"/>
      <w:lvlText w:val="%5)"/>
      <w:lvlJc w:val="left"/>
      <w:pPr>
        <w:ind w:left="2664" w:hanging="440"/>
      </w:pPr>
    </w:lvl>
    <w:lvl w:ilvl="5" w:tplc="0409001B" w:tentative="1">
      <w:start w:val="1"/>
      <w:numFmt w:val="lowerRoman"/>
      <w:lvlText w:val="%6."/>
      <w:lvlJc w:val="right"/>
      <w:pPr>
        <w:ind w:left="3104" w:hanging="440"/>
      </w:pPr>
    </w:lvl>
    <w:lvl w:ilvl="6" w:tplc="0409000F" w:tentative="1">
      <w:start w:val="1"/>
      <w:numFmt w:val="decimal"/>
      <w:lvlText w:val="%7."/>
      <w:lvlJc w:val="left"/>
      <w:pPr>
        <w:ind w:left="3544" w:hanging="440"/>
      </w:pPr>
    </w:lvl>
    <w:lvl w:ilvl="7" w:tplc="04090019" w:tentative="1">
      <w:start w:val="1"/>
      <w:numFmt w:val="lowerLetter"/>
      <w:lvlText w:val="%8)"/>
      <w:lvlJc w:val="left"/>
      <w:pPr>
        <w:ind w:left="3984" w:hanging="440"/>
      </w:pPr>
    </w:lvl>
    <w:lvl w:ilvl="8" w:tplc="0409001B" w:tentative="1">
      <w:start w:val="1"/>
      <w:numFmt w:val="lowerRoman"/>
      <w:lvlText w:val="%9."/>
      <w:lvlJc w:val="right"/>
      <w:pPr>
        <w:ind w:left="4424" w:hanging="440"/>
      </w:pPr>
    </w:lvl>
  </w:abstractNum>
  <w:abstractNum w:abstractNumId="1" w15:restartNumberingAfterBreak="0">
    <w:nsid w:val="093436B2"/>
    <w:multiLevelType w:val="multilevel"/>
    <w:tmpl w:val="093436B2"/>
    <w:lvl w:ilvl="0">
      <w:start w:val="1"/>
      <w:numFmt w:val="decimal"/>
      <w:lvlText w:val="%1)"/>
      <w:lvlJc w:val="left"/>
      <w:pPr>
        <w:tabs>
          <w:tab w:val="left" w:pos="720"/>
        </w:tabs>
        <w:ind w:left="720" w:hanging="360"/>
      </w:pPr>
      <w:rPr>
        <w:rFonts w:hint="default"/>
        <w:sz w:val="20"/>
      </w:rPr>
    </w:lvl>
    <w:lvl w:ilvl="1">
      <w:start w:val="1"/>
      <w:numFmt w:val="decimal"/>
      <w:lvlText w:val="%2."/>
      <w:lvlJc w:val="left"/>
      <w:pPr>
        <w:tabs>
          <w:tab w:val="left" w:pos="1440"/>
        </w:tabs>
        <w:ind w:left="1440" w:hanging="360"/>
      </w:pPr>
      <w:rPr>
        <w:rFonts w:hint="default"/>
        <w:sz w:val="20"/>
      </w:rPr>
    </w:lvl>
    <w:lvl w:ilvl="2">
      <w:start w:val="1"/>
      <w:numFmt w:val="decimal"/>
      <w:lvlText w:val="%3."/>
      <w:lvlJc w:val="left"/>
      <w:pPr>
        <w:tabs>
          <w:tab w:val="left" w:pos="2160"/>
        </w:tabs>
        <w:ind w:left="2160" w:hanging="360"/>
      </w:pPr>
      <w:rPr>
        <w:rFonts w:hint="default"/>
        <w:sz w:val="20"/>
      </w:rPr>
    </w:lvl>
    <w:lvl w:ilvl="3">
      <w:start w:val="1"/>
      <w:numFmt w:val="decimal"/>
      <w:lvlText w:val="%4."/>
      <w:lvlJc w:val="left"/>
      <w:pPr>
        <w:tabs>
          <w:tab w:val="left" w:pos="2880"/>
        </w:tabs>
        <w:ind w:left="2880" w:hanging="360"/>
      </w:pPr>
      <w:rPr>
        <w:rFonts w:hint="default"/>
        <w:sz w:val="20"/>
      </w:rPr>
    </w:lvl>
    <w:lvl w:ilvl="4">
      <w:start w:val="1"/>
      <w:numFmt w:val="decimal"/>
      <w:lvlText w:val="%5."/>
      <w:lvlJc w:val="left"/>
      <w:pPr>
        <w:tabs>
          <w:tab w:val="left" w:pos="3600"/>
        </w:tabs>
        <w:ind w:left="3600" w:hanging="360"/>
      </w:pPr>
      <w:rPr>
        <w:rFonts w:hint="default"/>
        <w:sz w:val="20"/>
      </w:rPr>
    </w:lvl>
    <w:lvl w:ilvl="5">
      <w:start w:val="1"/>
      <w:numFmt w:val="decimal"/>
      <w:lvlText w:val="%6."/>
      <w:lvlJc w:val="left"/>
      <w:pPr>
        <w:tabs>
          <w:tab w:val="left" w:pos="4320"/>
        </w:tabs>
        <w:ind w:left="4320" w:hanging="360"/>
      </w:pPr>
      <w:rPr>
        <w:rFonts w:hint="default"/>
        <w:sz w:val="20"/>
      </w:rPr>
    </w:lvl>
    <w:lvl w:ilvl="6">
      <w:start w:val="1"/>
      <w:numFmt w:val="decimal"/>
      <w:lvlText w:val="%7."/>
      <w:lvlJc w:val="left"/>
      <w:pPr>
        <w:tabs>
          <w:tab w:val="left" w:pos="5040"/>
        </w:tabs>
        <w:ind w:left="5040" w:hanging="360"/>
      </w:pPr>
      <w:rPr>
        <w:rFonts w:hint="default"/>
        <w:sz w:val="20"/>
      </w:rPr>
    </w:lvl>
    <w:lvl w:ilvl="7">
      <w:start w:val="1"/>
      <w:numFmt w:val="decimal"/>
      <w:lvlText w:val="%8."/>
      <w:lvlJc w:val="left"/>
      <w:pPr>
        <w:tabs>
          <w:tab w:val="left" w:pos="5760"/>
        </w:tabs>
        <w:ind w:left="5760" w:hanging="360"/>
      </w:pPr>
      <w:rPr>
        <w:rFonts w:hint="default"/>
        <w:sz w:val="20"/>
      </w:rPr>
    </w:lvl>
    <w:lvl w:ilvl="8">
      <w:start w:val="1"/>
      <w:numFmt w:val="decimal"/>
      <w:lvlText w:val="%9."/>
      <w:lvlJc w:val="left"/>
      <w:pPr>
        <w:tabs>
          <w:tab w:val="left" w:pos="6480"/>
        </w:tabs>
        <w:ind w:left="6480" w:hanging="360"/>
      </w:pPr>
      <w:rPr>
        <w:rFonts w:hint="default"/>
        <w:sz w:val="20"/>
      </w:rPr>
    </w:lvl>
  </w:abstractNum>
  <w:abstractNum w:abstractNumId="2" w15:restartNumberingAfterBreak="0">
    <w:nsid w:val="0E0D36F9"/>
    <w:multiLevelType w:val="hybridMultilevel"/>
    <w:tmpl w:val="3A16B7E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1E81C30"/>
    <w:multiLevelType w:val="multilevel"/>
    <w:tmpl w:val="11E81C3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ind w:left="904" w:hanging="44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127F4358"/>
    <w:multiLevelType w:val="multilevel"/>
    <w:tmpl w:val="127F4358"/>
    <w:lvl w:ilvl="0">
      <w:start w:val="1"/>
      <w:numFmt w:val="decimal"/>
      <w:lvlText w:val="%1)"/>
      <w:lvlJc w:val="left"/>
      <w:pPr>
        <w:tabs>
          <w:tab w:val="left" w:pos="720"/>
        </w:tabs>
        <w:ind w:left="720" w:hanging="360"/>
      </w:pPr>
      <w:rPr>
        <w:rFonts w:hint="default"/>
        <w:sz w:val="20"/>
      </w:rPr>
    </w:lvl>
    <w:lvl w:ilvl="1">
      <w:start w:val="1"/>
      <w:numFmt w:val="decimal"/>
      <w:lvlText w:val="%2."/>
      <w:lvlJc w:val="left"/>
      <w:pPr>
        <w:tabs>
          <w:tab w:val="left" w:pos="1440"/>
        </w:tabs>
        <w:ind w:left="1440" w:hanging="360"/>
      </w:pPr>
      <w:rPr>
        <w:rFonts w:hint="default"/>
        <w:sz w:val="20"/>
      </w:rPr>
    </w:lvl>
    <w:lvl w:ilvl="2">
      <w:start w:val="1"/>
      <w:numFmt w:val="decimal"/>
      <w:lvlText w:val="%3."/>
      <w:lvlJc w:val="left"/>
      <w:pPr>
        <w:tabs>
          <w:tab w:val="left" w:pos="2160"/>
        </w:tabs>
        <w:ind w:left="2160" w:hanging="360"/>
      </w:pPr>
      <w:rPr>
        <w:rFonts w:hint="default"/>
        <w:sz w:val="20"/>
      </w:rPr>
    </w:lvl>
    <w:lvl w:ilvl="3">
      <w:start w:val="1"/>
      <w:numFmt w:val="decimal"/>
      <w:lvlText w:val="%4."/>
      <w:lvlJc w:val="left"/>
      <w:pPr>
        <w:tabs>
          <w:tab w:val="left" w:pos="2880"/>
        </w:tabs>
        <w:ind w:left="2880" w:hanging="360"/>
      </w:pPr>
      <w:rPr>
        <w:rFonts w:hint="default"/>
        <w:sz w:val="20"/>
      </w:rPr>
    </w:lvl>
    <w:lvl w:ilvl="4">
      <w:start w:val="1"/>
      <w:numFmt w:val="decimal"/>
      <w:lvlText w:val="%5."/>
      <w:lvlJc w:val="left"/>
      <w:pPr>
        <w:tabs>
          <w:tab w:val="left" w:pos="3600"/>
        </w:tabs>
        <w:ind w:left="3600" w:hanging="360"/>
      </w:pPr>
      <w:rPr>
        <w:rFonts w:hint="default"/>
        <w:sz w:val="20"/>
      </w:rPr>
    </w:lvl>
    <w:lvl w:ilvl="5">
      <w:start w:val="1"/>
      <w:numFmt w:val="decimal"/>
      <w:lvlText w:val="%6."/>
      <w:lvlJc w:val="left"/>
      <w:pPr>
        <w:tabs>
          <w:tab w:val="left" w:pos="4320"/>
        </w:tabs>
        <w:ind w:left="4320" w:hanging="360"/>
      </w:pPr>
      <w:rPr>
        <w:rFonts w:hint="default"/>
        <w:sz w:val="20"/>
      </w:rPr>
    </w:lvl>
    <w:lvl w:ilvl="6">
      <w:start w:val="1"/>
      <w:numFmt w:val="decimal"/>
      <w:lvlText w:val="%7."/>
      <w:lvlJc w:val="left"/>
      <w:pPr>
        <w:tabs>
          <w:tab w:val="left" w:pos="5040"/>
        </w:tabs>
        <w:ind w:left="5040" w:hanging="360"/>
      </w:pPr>
      <w:rPr>
        <w:rFonts w:hint="default"/>
        <w:sz w:val="20"/>
      </w:rPr>
    </w:lvl>
    <w:lvl w:ilvl="7">
      <w:start w:val="1"/>
      <w:numFmt w:val="decimal"/>
      <w:lvlText w:val="%8."/>
      <w:lvlJc w:val="left"/>
      <w:pPr>
        <w:tabs>
          <w:tab w:val="left" w:pos="5760"/>
        </w:tabs>
        <w:ind w:left="5760" w:hanging="360"/>
      </w:pPr>
      <w:rPr>
        <w:rFonts w:hint="default"/>
        <w:sz w:val="20"/>
      </w:rPr>
    </w:lvl>
    <w:lvl w:ilvl="8">
      <w:start w:val="1"/>
      <w:numFmt w:val="decimal"/>
      <w:lvlText w:val="%9."/>
      <w:lvlJc w:val="left"/>
      <w:pPr>
        <w:tabs>
          <w:tab w:val="left" w:pos="6480"/>
        </w:tabs>
        <w:ind w:left="6480" w:hanging="360"/>
      </w:pPr>
      <w:rPr>
        <w:rFonts w:hint="default"/>
        <w:sz w:val="20"/>
      </w:rPr>
    </w:lvl>
  </w:abstractNum>
  <w:abstractNum w:abstractNumId="5" w15:restartNumberingAfterBreak="0">
    <w:nsid w:val="12E1043F"/>
    <w:multiLevelType w:val="multilevel"/>
    <w:tmpl w:val="12E1043F"/>
    <w:lvl w:ilvl="0">
      <w:start w:val="1"/>
      <w:numFmt w:val="decimal"/>
      <w:lvlText w:val="%1)"/>
      <w:lvlJc w:val="left"/>
      <w:pPr>
        <w:ind w:left="904" w:hanging="440"/>
      </w:pPr>
    </w:lvl>
    <w:lvl w:ilvl="1">
      <w:start w:val="1"/>
      <w:numFmt w:val="lowerLetter"/>
      <w:lvlText w:val="%2)"/>
      <w:lvlJc w:val="left"/>
      <w:pPr>
        <w:ind w:left="1344" w:hanging="440"/>
      </w:pPr>
    </w:lvl>
    <w:lvl w:ilvl="2">
      <w:start w:val="1"/>
      <w:numFmt w:val="lowerRoman"/>
      <w:lvlText w:val="%3."/>
      <w:lvlJc w:val="right"/>
      <w:pPr>
        <w:ind w:left="1784" w:hanging="440"/>
      </w:pPr>
    </w:lvl>
    <w:lvl w:ilvl="3">
      <w:start w:val="1"/>
      <w:numFmt w:val="decimal"/>
      <w:lvlText w:val="%4."/>
      <w:lvlJc w:val="left"/>
      <w:pPr>
        <w:ind w:left="2224" w:hanging="440"/>
      </w:pPr>
    </w:lvl>
    <w:lvl w:ilvl="4">
      <w:start w:val="1"/>
      <w:numFmt w:val="lowerLetter"/>
      <w:lvlText w:val="%5)"/>
      <w:lvlJc w:val="left"/>
      <w:pPr>
        <w:ind w:left="2664" w:hanging="440"/>
      </w:pPr>
    </w:lvl>
    <w:lvl w:ilvl="5">
      <w:start w:val="1"/>
      <w:numFmt w:val="lowerRoman"/>
      <w:lvlText w:val="%6."/>
      <w:lvlJc w:val="right"/>
      <w:pPr>
        <w:ind w:left="3104" w:hanging="440"/>
      </w:pPr>
    </w:lvl>
    <w:lvl w:ilvl="6">
      <w:start w:val="1"/>
      <w:numFmt w:val="decimal"/>
      <w:lvlText w:val="%7."/>
      <w:lvlJc w:val="left"/>
      <w:pPr>
        <w:ind w:left="3544" w:hanging="440"/>
      </w:pPr>
    </w:lvl>
    <w:lvl w:ilvl="7">
      <w:start w:val="1"/>
      <w:numFmt w:val="lowerLetter"/>
      <w:lvlText w:val="%8)"/>
      <w:lvlJc w:val="left"/>
      <w:pPr>
        <w:ind w:left="3984" w:hanging="440"/>
      </w:pPr>
    </w:lvl>
    <w:lvl w:ilvl="8">
      <w:start w:val="1"/>
      <w:numFmt w:val="lowerRoman"/>
      <w:lvlText w:val="%9."/>
      <w:lvlJc w:val="right"/>
      <w:pPr>
        <w:ind w:left="4424" w:hanging="440"/>
      </w:pPr>
    </w:lvl>
  </w:abstractNum>
  <w:abstractNum w:abstractNumId="6" w15:restartNumberingAfterBreak="0">
    <w:nsid w:val="1BDA2DE4"/>
    <w:multiLevelType w:val="multilevel"/>
    <w:tmpl w:val="1BDA2DE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1DEC2DA3"/>
    <w:multiLevelType w:val="hybridMultilevel"/>
    <w:tmpl w:val="E0AA5F60"/>
    <w:lvl w:ilvl="0" w:tplc="0C2E85FA">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28E63E4"/>
    <w:multiLevelType w:val="hybridMultilevel"/>
    <w:tmpl w:val="137AB418"/>
    <w:lvl w:ilvl="0" w:tplc="FFFFFFFF">
      <w:start w:val="1"/>
      <w:numFmt w:val="decimal"/>
      <w:lvlText w:val="（%1）"/>
      <w:lvlJc w:val="left"/>
      <w:pPr>
        <w:ind w:left="1280" w:hanging="440"/>
      </w:pPr>
      <w:rPr>
        <w:rFonts w:hint="eastAsia"/>
      </w:rPr>
    </w:lvl>
    <w:lvl w:ilvl="1" w:tplc="0C2E85FA">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 w15:restartNumberingAfterBreak="0">
    <w:nsid w:val="2FFB5A30"/>
    <w:multiLevelType w:val="hybridMultilevel"/>
    <w:tmpl w:val="61DCA348"/>
    <w:lvl w:ilvl="0" w:tplc="0C2E85FA">
      <w:start w:val="1"/>
      <w:numFmt w:val="decimal"/>
      <w:lvlText w:val="（%1）"/>
      <w:lvlJc w:val="left"/>
      <w:pPr>
        <w:ind w:left="128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3E2C56C7"/>
    <w:multiLevelType w:val="multilevel"/>
    <w:tmpl w:val="04CC819E"/>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40A24613"/>
    <w:multiLevelType w:val="hybridMultilevel"/>
    <w:tmpl w:val="EE70ECC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27D6FB5"/>
    <w:multiLevelType w:val="multilevel"/>
    <w:tmpl w:val="427D6FB5"/>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13" w15:restartNumberingAfterBreak="0">
    <w:nsid w:val="48342A79"/>
    <w:multiLevelType w:val="multilevel"/>
    <w:tmpl w:val="48342A79"/>
    <w:lvl w:ilvl="0">
      <w:start w:val="1"/>
      <w:numFmt w:val="decimal"/>
      <w:lvlText w:val="%1)"/>
      <w:lvlJc w:val="left"/>
      <w:pPr>
        <w:ind w:left="904" w:hanging="440"/>
      </w:pPr>
    </w:lvl>
    <w:lvl w:ilvl="1">
      <w:start w:val="1"/>
      <w:numFmt w:val="lowerLetter"/>
      <w:lvlText w:val="%2)"/>
      <w:lvlJc w:val="left"/>
      <w:pPr>
        <w:ind w:left="1344" w:hanging="440"/>
      </w:pPr>
    </w:lvl>
    <w:lvl w:ilvl="2">
      <w:start w:val="1"/>
      <w:numFmt w:val="lowerRoman"/>
      <w:lvlText w:val="%3."/>
      <w:lvlJc w:val="right"/>
      <w:pPr>
        <w:ind w:left="1784" w:hanging="440"/>
      </w:pPr>
    </w:lvl>
    <w:lvl w:ilvl="3">
      <w:start w:val="1"/>
      <w:numFmt w:val="decimal"/>
      <w:lvlText w:val="%4."/>
      <w:lvlJc w:val="left"/>
      <w:pPr>
        <w:ind w:left="2224" w:hanging="440"/>
      </w:pPr>
    </w:lvl>
    <w:lvl w:ilvl="4">
      <w:start w:val="1"/>
      <w:numFmt w:val="lowerLetter"/>
      <w:lvlText w:val="%5)"/>
      <w:lvlJc w:val="left"/>
      <w:pPr>
        <w:ind w:left="2664" w:hanging="440"/>
      </w:pPr>
    </w:lvl>
    <w:lvl w:ilvl="5">
      <w:start w:val="1"/>
      <w:numFmt w:val="lowerRoman"/>
      <w:lvlText w:val="%6."/>
      <w:lvlJc w:val="right"/>
      <w:pPr>
        <w:ind w:left="3104" w:hanging="440"/>
      </w:pPr>
    </w:lvl>
    <w:lvl w:ilvl="6">
      <w:start w:val="1"/>
      <w:numFmt w:val="decimal"/>
      <w:lvlText w:val="%7."/>
      <w:lvlJc w:val="left"/>
      <w:pPr>
        <w:ind w:left="3544" w:hanging="440"/>
      </w:pPr>
    </w:lvl>
    <w:lvl w:ilvl="7">
      <w:start w:val="1"/>
      <w:numFmt w:val="lowerLetter"/>
      <w:lvlText w:val="%8)"/>
      <w:lvlJc w:val="left"/>
      <w:pPr>
        <w:ind w:left="3984" w:hanging="440"/>
      </w:pPr>
    </w:lvl>
    <w:lvl w:ilvl="8">
      <w:start w:val="1"/>
      <w:numFmt w:val="lowerRoman"/>
      <w:lvlText w:val="%9."/>
      <w:lvlJc w:val="right"/>
      <w:pPr>
        <w:ind w:left="4424" w:hanging="440"/>
      </w:pPr>
    </w:lvl>
  </w:abstractNum>
  <w:abstractNum w:abstractNumId="14" w15:restartNumberingAfterBreak="0">
    <w:nsid w:val="6218043D"/>
    <w:multiLevelType w:val="hybridMultilevel"/>
    <w:tmpl w:val="8D5EB1F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26B68C3"/>
    <w:multiLevelType w:val="hybridMultilevel"/>
    <w:tmpl w:val="7F00A1D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639763A5"/>
    <w:multiLevelType w:val="multilevel"/>
    <w:tmpl w:val="639763A5"/>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7" w15:restartNumberingAfterBreak="0">
    <w:nsid w:val="68F41F3B"/>
    <w:multiLevelType w:val="multilevel"/>
    <w:tmpl w:val="68F41F3B"/>
    <w:lvl w:ilvl="0">
      <w:start w:val="1"/>
      <w:numFmt w:val="decimal"/>
      <w:lvlText w:val="%1)"/>
      <w:lvlJc w:val="left"/>
      <w:pPr>
        <w:tabs>
          <w:tab w:val="left" w:pos="720"/>
        </w:tabs>
        <w:ind w:left="720" w:hanging="360"/>
      </w:pPr>
      <w:rPr>
        <w:rFonts w:hint="default"/>
        <w:sz w:val="20"/>
      </w:rPr>
    </w:lvl>
    <w:lvl w:ilvl="1">
      <w:start w:val="1"/>
      <w:numFmt w:val="decimal"/>
      <w:lvlText w:val="%2."/>
      <w:lvlJc w:val="left"/>
      <w:pPr>
        <w:tabs>
          <w:tab w:val="left" w:pos="1440"/>
        </w:tabs>
        <w:ind w:left="1440" w:hanging="360"/>
      </w:pPr>
      <w:rPr>
        <w:rFonts w:hint="default"/>
        <w:sz w:val="20"/>
      </w:rPr>
    </w:lvl>
    <w:lvl w:ilvl="2">
      <w:start w:val="1"/>
      <w:numFmt w:val="decimal"/>
      <w:lvlText w:val="%3."/>
      <w:lvlJc w:val="left"/>
      <w:pPr>
        <w:tabs>
          <w:tab w:val="left" w:pos="2160"/>
        </w:tabs>
        <w:ind w:left="2160" w:hanging="360"/>
      </w:pPr>
      <w:rPr>
        <w:rFonts w:hint="default"/>
        <w:sz w:val="20"/>
      </w:rPr>
    </w:lvl>
    <w:lvl w:ilvl="3">
      <w:start w:val="1"/>
      <w:numFmt w:val="decimal"/>
      <w:lvlText w:val="%4."/>
      <w:lvlJc w:val="left"/>
      <w:pPr>
        <w:tabs>
          <w:tab w:val="left" w:pos="2880"/>
        </w:tabs>
        <w:ind w:left="2880" w:hanging="360"/>
      </w:pPr>
      <w:rPr>
        <w:rFonts w:hint="default"/>
        <w:sz w:val="20"/>
      </w:rPr>
    </w:lvl>
    <w:lvl w:ilvl="4">
      <w:start w:val="1"/>
      <w:numFmt w:val="decimal"/>
      <w:lvlText w:val="%5."/>
      <w:lvlJc w:val="left"/>
      <w:pPr>
        <w:tabs>
          <w:tab w:val="left" w:pos="3600"/>
        </w:tabs>
        <w:ind w:left="3600" w:hanging="360"/>
      </w:pPr>
      <w:rPr>
        <w:rFonts w:hint="default"/>
        <w:sz w:val="20"/>
      </w:rPr>
    </w:lvl>
    <w:lvl w:ilvl="5">
      <w:start w:val="1"/>
      <w:numFmt w:val="decimal"/>
      <w:lvlText w:val="%6."/>
      <w:lvlJc w:val="left"/>
      <w:pPr>
        <w:tabs>
          <w:tab w:val="left" w:pos="4320"/>
        </w:tabs>
        <w:ind w:left="4320" w:hanging="360"/>
      </w:pPr>
      <w:rPr>
        <w:rFonts w:hint="default"/>
        <w:sz w:val="20"/>
      </w:rPr>
    </w:lvl>
    <w:lvl w:ilvl="6">
      <w:start w:val="1"/>
      <w:numFmt w:val="decimal"/>
      <w:lvlText w:val="%7."/>
      <w:lvlJc w:val="left"/>
      <w:pPr>
        <w:tabs>
          <w:tab w:val="left" w:pos="5040"/>
        </w:tabs>
        <w:ind w:left="5040" w:hanging="360"/>
      </w:pPr>
      <w:rPr>
        <w:rFonts w:hint="default"/>
        <w:sz w:val="20"/>
      </w:rPr>
    </w:lvl>
    <w:lvl w:ilvl="7">
      <w:start w:val="1"/>
      <w:numFmt w:val="decimal"/>
      <w:lvlText w:val="%8."/>
      <w:lvlJc w:val="left"/>
      <w:pPr>
        <w:tabs>
          <w:tab w:val="left" w:pos="5760"/>
        </w:tabs>
        <w:ind w:left="5760" w:hanging="360"/>
      </w:pPr>
      <w:rPr>
        <w:rFonts w:hint="default"/>
        <w:sz w:val="20"/>
      </w:rPr>
    </w:lvl>
    <w:lvl w:ilvl="8">
      <w:start w:val="1"/>
      <w:numFmt w:val="decimal"/>
      <w:lvlText w:val="%9."/>
      <w:lvlJc w:val="left"/>
      <w:pPr>
        <w:tabs>
          <w:tab w:val="left" w:pos="6480"/>
        </w:tabs>
        <w:ind w:left="6480" w:hanging="360"/>
      </w:pPr>
      <w:rPr>
        <w:rFonts w:hint="default"/>
        <w:sz w:val="20"/>
      </w:rPr>
    </w:lvl>
  </w:abstractNum>
  <w:abstractNum w:abstractNumId="18" w15:restartNumberingAfterBreak="0">
    <w:nsid w:val="6E736E83"/>
    <w:multiLevelType w:val="multilevel"/>
    <w:tmpl w:val="6E736E83"/>
    <w:lvl w:ilvl="0">
      <w:start w:val="1"/>
      <w:numFmt w:val="decimal"/>
      <w:lvlText w:val="%1)"/>
      <w:lvlJc w:val="left"/>
      <w:pPr>
        <w:ind w:left="556" w:hanging="440"/>
      </w:pPr>
    </w:lvl>
    <w:lvl w:ilvl="1">
      <w:start w:val="1"/>
      <w:numFmt w:val="lowerLetter"/>
      <w:lvlText w:val="%2)"/>
      <w:lvlJc w:val="left"/>
      <w:pPr>
        <w:ind w:left="996" w:hanging="440"/>
      </w:pPr>
    </w:lvl>
    <w:lvl w:ilvl="2">
      <w:start w:val="1"/>
      <w:numFmt w:val="lowerRoman"/>
      <w:lvlText w:val="%3."/>
      <w:lvlJc w:val="right"/>
      <w:pPr>
        <w:ind w:left="1436" w:hanging="440"/>
      </w:pPr>
    </w:lvl>
    <w:lvl w:ilvl="3">
      <w:start w:val="1"/>
      <w:numFmt w:val="decimal"/>
      <w:lvlText w:val="%4."/>
      <w:lvlJc w:val="left"/>
      <w:pPr>
        <w:ind w:left="1876" w:hanging="440"/>
      </w:pPr>
    </w:lvl>
    <w:lvl w:ilvl="4">
      <w:start w:val="1"/>
      <w:numFmt w:val="lowerLetter"/>
      <w:lvlText w:val="%5)"/>
      <w:lvlJc w:val="left"/>
      <w:pPr>
        <w:ind w:left="2316" w:hanging="440"/>
      </w:pPr>
    </w:lvl>
    <w:lvl w:ilvl="5">
      <w:start w:val="1"/>
      <w:numFmt w:val="lowerRoman"/>
      <w:lvlText w:val="%6."/>
      <w:lvlJc w:val="right"/>
      <w:pPr>
        <w:ind w:left="2756" w:hanging="440"/>
      </w:pPr>
    </w:lvl>
    <w:lvl w:ilvl="6">
      <w:start w:val="1"/>
      <w:numFmt w:val="decimal"/>
      <w:lvlText w:val="%7."/>
      <w:lvlJc w:val="left"/>
      <w:pPr>
        <w:ind w:left="3196" w:hanging="440"/>
      </w:pPr>
    </w:lvl>
    <w:lvl w:ilvl="7">
      <w:start w:val="1"/>
      <w:numFmt w:val="lowerLetter"/>
      <w:lvlText w:val="%8)"/>
      <w:lvlJc w:val="left"/>
      <w:pPr>
        <w:ind w:left="3636" w:hanging="440"/>
      </w:pPr>
    </w:lvl>
    <w:lvl w:ilvl="8">
      <w:start w:val="1"/>
      <w:numFmt w:val="lowerRoman"/>
      <w:lvlText w:val="%9."/>
      <w:lvlJc w:val="right"/>
      <w:pPr>
        <w:ind w:left="4076" w:hanging="440"/>
      </w:pPr>
    </w:lvl>
  </w:abstractNum>
  <w:abstractNum w:abstractNumId="19" w15:restartNumberingAfterBreak="0">
    <w:nsid w:val="79661E1D"/>
    <w:multiLevelType w:val="hybridMultilevel"/>
    <w:tmpl w:val="EA5689B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141220055">
    <w:abstractNumId w:val="12"/>
  </w:num>
  <w:num w:numId="2" w16cid:durableId="1325352817">
    <w:abstractNumId w:val="16"/>
  </w:num>
  <w:num w:numId="3" w16cid:durableId="1612661381">
    <w:abstractNumId w:val="13"/>
  </w:num>
  <w:num w:numId="4" w16cid:durableId="792558009">
    <w:abstractNumId w:val="18"/>
  </w:num>
  <w:num w:numId="5" w16cid:durableId="445661516">
    <w:abstractNumId w:val="5"/>
  </w:num>
  <w:num w:numId="6" w16cid:durableId="149560684">
    <w:abstractNumId w:val="3"/>
  </w:num>
  <w:num w:numId="7" w16cid:durableId="1431202703">
    <w:abstractNumId w:val="6"/>
  </w:num>
  <w:num w:numId="8" w16cid:durableId="894507045">
    <w:abstractNumId w:val="4"/>
  </w:num>
  <w:num w:numId="9" w16cid:durableId="1830058352">
    <w:abstractNumId w:val="17"/>
  </w:num>
  <w:num w:numId="10" w16cid:durableId="1046638738">
    <w:abstractNumId w:val="1"/>
  </w:num>
  <w:num w:numId="11" w16cid:durableId="1755471641">
    <w:abstractNumId w:val="0"/>
  </w:num>
  <w:num w:numId="12" w16cid:durableId="606620031">
    <w:abstractNumId w:val="14"/>
  </w:num>
  <w:num w:numId="13" w16cid:durableId="1378353170">
    <w:abstractNumId w:val="15"/>
  </w:num>
  <w:num w:numId="14" w16cid:durableId="1973247053">
    <w:abstractNumId w:val="11"/>
  </w:num>
  <w:num w:numId="15" w16cid:durableId="1029600770">
    <w:abstractNumId w:val="2"/>
  </w:num>
  <w:num w:numId="16" w16cid:durableId="675303743">
    <w:abstractNumId w:val="9"/>
  </w:num>
  <w:num w:numId="17" w16cid:durableId="1670282975">
    <w:abstractNumId w:val="8"/>
  </w:num>
  <w:num w:numId="18" w16cid:durableId="1231573971">
    <w:abstractNumId w:val="10"/>
  </w:num>
  <w:num w:numId="19" w16cid:durableId="1474130857">
    <w:abstractNumId w:val="19"/>
  </w:num>
  <w:num w:numId="20" w16cid:durableId="46970807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eng lian">
    <w15:presenceInfo w15:providerId="Windows Live" w15:userId="98fcd3a83ae361d0"/>
  </w15:person>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trackRevisions/>
  <w:defaultTabStop w:val="420"/>
  <w:evenAndOddHeaders/>
  <w:drawingGridHorizontalSpacing w:val="156"/>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docVars>
    <w:docVar w:name="commondata" w:val="eyJoZGlkIjoiZTc2OTZhMmQ2MzdhZGU2OTgwMzVjM2M3M2Y1MDk1ZWUifQ=="/>
  </w:docVars>
  <w:rsids>
    <w:rsidRoot w:val="006C1584"/>
    <w:rsid w:val="000002D3"/>
    <w:rsid w:val="0000052B"/>
    <w:rsid w:val="00001FE1"/>
    <w:rsid w:val="00002B2C"/>
    <w:rsid w:val="0000372F"/>
    <w:rsid w:val="0000735A"/>
    <w:rsid w:val="0001338E"/>
    <w:rsid w:val="00014B99"/>
    <w:rsid w:val="0001567C"/>
    <w:rsid w:val="00016DFC"/>
    <w:rsid w:val="00016EB5"/>
    <w:rsid w:val="0001738F"/>
    <w:rsid w:val="000206E0"/>
    <w:rsid w:val="00023D8C"/>
    <w:rsid w:val="00024EA8"/>
    <w:rsid w:val="000252BA"/>
    <w:rsid w:val="00025CB2"/>
    <w:rsid w:val="00025E21"/>
    <w:rsid w:val="00026309"/>
    <w:rsid w:val="000266C4"/>
    <w:rsid w:val="00031D3F"/>
    <w:rsid w:val="00031E9F"/>
    <w:rsid w:val="00032F9A"/>
    <w:rsid w:val="000341BD"/>
    <w:rsid w:val="000405F5"/>
    <w:rsid w:val="0004273F"/>
    <w:rsid w:val="00042CCD"/>
    <w:rsid w:val="00044EA3"/>
    <w:rsid w:val="000502BE"/>
    <w:rsid w:val="0005297B"/>
    <w:rsid w:val="00052EF2"/>
    <w:rsid w:val="00053F7D"/>
    <w:rsid w:val="00054624"/>
    <w:rsid w:val="00054E95"/>
    <w:rsid w:val="00057F18"/>
    <w:rsid w:val="00060DDD"/>
    <w:rsid w:val="00060E60"/>
    <w:rsid w:val="000613A3"/>
    <w:rsid w:val="00062B7D"/>
    <w:rsid w:val="00063841"/>
    <w:rsid w:val="00070864"/>
    <w:rsid w:val="0007096B"/>
    <w:rsid w:val="000716EB"/>
    <w:rsid w:val="00072152"/>
    <w:rsid w:val="00074711"/>
    <w:rsid w:val="000751A7"/>
    <w:rsid w:val="000758D9"/>
    <w:rsid w:val="00075B88"/>
    <w:rsid w:val="00075BA4"/>
    <w:rsid w:val="000778EA"/>
    <w:rsid w:val="00082074"/>
    <w:rsid w:val="00082F79"/>
    <w:rsid w:val="00084505"/>
    <w:rsid w:val="00084609"/>
    <w:rsid w:val="000853C0"/>
    <w:rsid w:val="00085D69"/>
    <w:rsid w:val="00085F53"/>
    <w:rsid w:val="000867BA"/>
    <w:rsid w:val="00090137"/>
    <w:rsid w:val="00090C69"/>
    <w:rsid w:val="00091064"/>
    <w:rsid w:val="000918EE"/>
    <w:rsid w:val="00091C7D"/>
    <w:rsid w:val="0009253A"/>
    <w:rsid w:val="000939E6"/>
    <w:rsid w:val="00094D4A"/>
    <w:rsid w:val="00094EAE"/>
    <w:rsid w:val="00095072"/>
    <w:rsid w:val="000973B1"/>
    <w:rsid w:val="000A13CD"/>
    <w:rsid w:val="000A25B2"/>
    <w:rsid w:val="000A67D2"/>
    <w:rsid w:val="000A6ED2"/>
    <w:rsid w:val="000A7D32"/>
    <w:rsid w:val="000B2057"/>
    <w:rsid w:val="000B4B71"/>
    <w:rsid w:val="000B530D"/>
    <w:rsid w:val="000B74C7"/>
    <w:rsid w:val="000B7541"/>
    <w:rsid w:val="000D0D25"/>
    <w:rsid w:val="000D13A5"/>
    <w:rsid w:val="000D13F0"/>
    <w:rsid w:val="000D1CBE"/>
    <w:rsid w:val="000D2C1B"/>
    <w:rsid w:val="000D4AAB"/>
    <w:rsid w:val="000D5A30"/>
    <w:rsid w:val="000D7C3B"/>
    <w:rsid w:val="000D7D2C"/>
    <w:rsid w:val="000E06D9"/>
    <w:rsid w:val="000E1061"/>
    <w:rsid w:val="000E4F6D"/>
    <w:rsid w:val="000E7679"/>
    <w:rsid w:val="000E76CD"/>
    <w:rsid w:val="000F07B4"/>
    <w:rsid w:val="000F1119"/>
    <w:rsid w:val="000F3322"/>
    <w:rsid w:val="000F339B"/>
    <w:rsid w:val="000F3C37"/>
    <w:rsid w:val="000F4E91"/>
    <w:rsid w:val="001009E8"/>
    <w:rsid w:val="00100D10"/>
    <w:rsid w:val="00102188"/>
    <w:rsid w:val="001049A7"/>
    <w:rsid w:val="001059C8"/>
    <w:rsid w:val="001100F4"/>
    <w:rsid w:val="001101B6"/>
    <w:rsid w:val="00110E4D"/>
    <w:rsid w:val="00113717"/>
    <w:rsid w:val="00123DE4"/>
    <w:rsid w:val="001259D9"/>
    <w:rsid w:val="001261A8"/>
    <w:rsid w:val="00127A23"/>
    <w:rsid w:val="001308A3"/>
    <w:rsid w:val="00132B1B"/>
    <w:rsid w:val="001332F7"/>
    <w:rsid w:val="00134D09"/>
    <w:rsid w:val="00137CA5"/>
    <w:rsid w:val="001406F3"/>
    <w:rsid w:val="00142630"/>
    <w:rsid w:val="00143A03"/>
    <w:rsid w:val="00143AE8"/>
    <w:rsid w:val="00143EB8"/>
    <w:rsid w:val="001461F3"/>
    <w:rsid w:val="00147F43"/>
    <w:rsid w:val="00151948"/>
    <w:rsid w:val="001519B6"/>
    <w:rsid w:val="0015213B"/>
    <w:rsid w:val="00152979"/>
    <w:rsid w:val="00153BCE"/>
    <w:rsid w:val="00153D9E"/>
    <w:rsid w:val="00153E8A"/>
    <w:rsid w:val="0015620E"/>
    <w:rsid w:val="0016092C"/>
    <w:rsid w:val="001609D0"/>
    <w:rsid w:val="00160BC9"/>
    <w:rsid w:val="00161DC1"/>
    <w:rsid w:val="00164A6A"/>
    <w:rsid w:val="001664FE"/>
    <w:rsid w:val="00166736"/>
    <w:rsid w:val="0016707D"/>
    <w:rsid w:val="0017136C"/>
    <w:rsid w:val="00171907"/>
    <w:rsid w:val="001735BB"/>
    <w:rsid w:val="0017393D"/>
    <w:rsid w:val="00175CA4"/>
    <w:rsid w:val="00176471"/>
    <w:rsid w:val="001802CE"/>
    <w:rsid w:val="00180F99"/>
    <w:rsid w:val="001824C5"/>
    <w:rsid w:val="00183AD4"/>
    <w:rsid w:val="00184205"/>
    <w:rsid w:val="001842D9"/>
    <w:rsid w:val="0018649B"/>
    <w:rsid w:val="001869E5"/>
    <w:rsid w:val="00190543"/>
    <w:rsid w:val="001912B0"/>
    <w:rsid w:val="00191F5F"/>
    <w:rsid w:val="00191FAC"/>
    <w:rsid w:val="00192E8F"/>
    <w:rsid w:val="00193526"/>
    <w:rsid w:val="001944A4"/>
    <w:rsid w:val="001A2B88"/>
    <w:rsid w:val="001A5C10"/>
    <w:rsid w:val="001A6114"/>
    <w:rsid w:val="001B0C25"/>
    <w:rsid w:val="001B28C4"/>
    <w:rsid w:val="001B40C3"/>
    <w:rsid w:val="001B48D4"/>
    <w:rsid w:val="001B5BF5"/>
    <w:rsid w:val="001B5DCA"/>
    <w:rsid w:val="001B6B7B"/>
    <w:rsid w:val="001C02D3"/>
    <w:rsid w:val="001C136F"/>
    <w:rsid w:val="001C163D"/>
    <w:rsid w:val="001C2E53"/>
    <w:rsid w:val="001C2F71"/>
    <w:rsid w:val="001C3172"/>
    <w:rsid w:val="001C394D"/>
    <w:rsid w:val="001C4BC7"/>
    <w:rsid w:val="001C62BB"/>
    <w:rsid w:val="001D0B31"/>
    <w:rsid w:val="001D22C9"/>
    <w:rsid w:val="001D611B"/>
    <w:rsid w:val="001D6692"/>
    <w:rsid w:val="001D6D1C"/>
    <w:rsid w:val="001D70FF"/>
    <w:rsid w:val="001D72F7"/>
    <w:rsid w:val="001E12DA"/>
    <w:rsid w:val="001E1376"/>
    <w:rsid w:val="001E2672"/>
    <w:rsid w:val="001E2878"/>
    <w:rsid w:val="001E3387"/>
    <w:rsid w:val="001E3A2B"/>
    <w:rsid w:val="001E4B4D"/>
    <w:rsid w:val="001E503C"/>
    <w:rsid w:val="001E57CE"/>
    <w:rsid w:val="001F0EF6"/>
    <w:rsid w:val="001F25E7"/>
    <w:rsid w:val="001F4B73"/>
    <w:rsid w:val="001F56E8"/>
    <w:rsid w:val="001F5A32"/>
    <w:rsid w:val="001F71BF"/>
    <w:rsid w:val="0020117D"/>
    <w:rsid w:val="002014B4"/>
    <w:rsid w:val="0020424E"/>
    <w:rsid w:val="00206289"/>
    <w:rsid w:val="00206FF6"/>
    <w:rsid w:val="00207982"/>
    <w:rsid w:val="00207A9D"/>
    <w:rsid w:val="002107E8"/>
    <w:rsid w:val="00210AFF"/>
    <w:rsid w:val="00210E66"/>
    <w:rsid w:val="0021219E"/>
    <w:rsid w:val="00212E44"/>
    <w:rsid w:val="00212E60"/>
    <w:rsid w:val="00213716"/>
    <w:rsid w:val="00213736"/>
    <w:rsid w:val="00215F86"/>
    <w:rsid w:val="00217A4F"/>
    <w:rsid w:val="00217D1E"/>
    <w:rsid w:val="0022062B"/>
    <w:rsid w:val="002208C6"/>
    <w:rsid w:val="00223CCF"/>
    <w:rsid w:val="0022445F"/>
    <w:rsid w:val="00224FB5"/>
    <w:rsid w:val="00225D24"/>
    <w:rsid w:val="0022725C"/>
    <w:rsid w:val="00227474"/>
    <w:rsid w:val="00230779"/>
    <w:rsid w:val="00230C2B"/>
    <w:rsid w:val="0023483B"/>
    <w:rsid w:val="00236143"/>
    <w:rsid w:val="0024032A"/>
    <w:rsid w:val="00240926"/>
    <w:rsid w:val="00243FE6"/>
    <w:rsid w:val="00244E21"/>
    <w:rsid w:val="002454F1"/>
    <w:rsid w:val="00247BE6"/>
    <w:rsid w:val="002530C9"/>
    <w:rsid w:val="002551EF"/>
    <w:rsid w:val="002570E1"/>
    <w:rsid w:val="002609CA"/>
    <w:rsid w:val="00263503"/>
    <w:rsid w:val="002657F8"/>
    <w:rsid w:val="002662CA"/>
    <w:rsid w:val="002679D5"/>
    <w:rsid w:val="00270165"/>
    <w:rsid w:val="00271057"/>
    <w:rsid w:val="00271E97"/>
    <w:rsid w:val="00273DBA"/>
    <w:rsid w:val="00275CA5"/>
    <w:rsid w:val="00276348"/>
    <w:rsid w:val="00276790"/>
    <w:rsid w:val="00277A4B"/>
    <w:rsid w:val="0028283A"/>
    <w:rsid w:val="00282B82"/>
    <w:rsid w:val="00283FD4"/>
    <w:rsid w:val="00287640"/>
    <w:rsid w:val="00292FA6"/>
    <w:rsid w:val="00293852"/>
    <w:rsid w:val="00294F67"/>
    <w:rsid w:val="00296CE7"/>
    <w:rsid w:val="00297175"/>
    <w:rsid w:val="002A0118"/>
    <w:rsid w:val="002A0348"/>
    <w:rsid w:val="002A148E"/>
    <w:rsid w:val="002A329D"/>
    <w:rsid w:val="002A4437"/>
    <w:rsid w:val="002B03FC"/>
    <w:rsid w:val="002B05B8"/>
    <w:rsid w:val="002B16D9"/>
    <w:rsid w:val="002B1968"/>
    <w:rsid w:val="002B4FD5"/>
    <w:rsid w:val="002B6945"/>
    <w:rsid w:val="002C21DC"/>
    <w:rsid w:val="002C498D"/>
    <w:rsid w:val="002D40C9"/>
    <w:rsid w:val="002D5115"/>
    <w:rsid w:val="002D57A1"/>
    <w:rsid w:val="002D5842"/>
    <w:rsid w:val="002D5F81"/>
    <w:rsid w:val="002D69B4"/>
    <w:rsid w:val="002D70A0"/>
    <w:rsid w:val="002E17DF"/>
    <w:rsid w:val="002E299B"/>
    <w:rsid w:val="002E7562"/>
    <w:rsid w:val="002F1BBC"/>
    <w:rsid w:val="002F2844"/>
    <w:rsid w:val="002F36AD"/>
    <w:rsid w:val="002F54BA"/>
    <w:rsid w:val="002F5E25"/>
    <w:rsid w:val="002F6566"/>
    <w:rsid w:val="00302BF3"/>
    <w:rsid w:val="00304803"/>
    <w:rsid w:val="00304AD7"/>
    <w:rsid w:val="00307293"/>
    <w:rsid w:val="00307483"/>
    <w:rsid w:val="00307720"/>
    <w:rsid w:val="00307E3E"/>
    <w:rsid w:val="00307F6E"/>
    <w:rsid w:val="0031482B"/>
    <w:rsid w:val="003221B8"/>
    <w:rsid w:val="00323E69"/>
    <w:rsid w:val="00324C62"/>
    <w:rsid w:val="0032593F"/>
    <w:rsid w:val="00325B23"/>
    <w:rsid w:val="00326143"/>
    <w:rsid w:val="0032790B"/>
    <w:rsid w:val="003310E1"/>
    <w:rsid w:val="003316EC"/>
    <w:rsid w:val="00334CEF"/>
    <w:rsid w:val="00335498"/>
    <w:rsid w:val="00336DE1"/>
    <w:rsid w:val="0033728F"/>
    <w:rsid w:val="003410E3"/>
    <w:rsid w:val="00343483"/>
    <w:rsid w:val="00343B30"/>
    <w:rsid w:val="00346E68"/>
    <w:rsid w:val="003471A8"/>
    <w:rsid w:val="00347C02"/>
    <w:rsid w:val="003554D3"/>
    <w:rsid w:val="003570F7"/>
    <w:rsid w:val="00357E36"/>
    <w:rsid w:val="00360503"/>
    <w:rsid w:val="003611A7"/>
    <w:rsid w:val="00364154"/>
    <w:rsid w:val="003641B5"/>
    <w:rsid w:val="0036648E"/>
    <w:rsid w:val="00370B8F"/>
    <w:rsid w:val="00375B19"/>
    <w:rsid w:val="00376831"/>
    <w:rsid w:val="003775D5"/>
    <w:rsid w:val="00385A04"/>
    <w:rsid w:val="00387391"/>
    <w:rsid w:val="00391EE8"/>
    <w:rsid w:val="00395450"/>
    <w:rsid w:val="00396E96"/>
    <w:rsid w:val="0039785C"/>
    <w:rsid w:val="003A0E14"/>
    <w:rsid w:val="003A1627"/>
    <w:rsid w:val="003B119C"/>
    <w:rsid w:val="003B208F"/>
    <w:rsid w:val="003B21AF"/>
    <w:rsid w:val="003B2A1B"/>
    <w:rsid w:val="003B3597"/>
    <w:rsid w:val="003B3D4E"/>
    <w:rsid w:val="003B7399"/>
    <w:rsid w:val="003C19A0"/>
    <w:rsid w:val="003C1D8A"/>
    <w:rsid w:val="003C217C"/>
    <w:rsid w:val="003C330C"/>
    <w:rsid w:val="003C4583"/>
    <w:rsid w:val="003C46B4"/>
    <w:rsid w:val="003C4E21"/>
    <w:rsid w:val="003C6175"/>
    <w:rsid w:val="003C6E07"/>
    <w:rsid w:val="003C7781"/>
    <w:rsid w:val="003D0EBA"/>
    <w:rsid w:val="003D2686"/>
    <w:rsid w:val="003D28E0"/>
    <w:rsid w:val="003D375C"/>
    <w:rsid w:val="003D37D4"/>
    <w:rsid w:val="003D49BF"/>
    <w:rsid w:val="003D564E"/>
    <w:rsid w:val="003D726C"/>
    <w:rsid w:val="003E12C0"/>
    <w:rsid w:val="003E16D8"/>
    <w:rsid w:val="003E1953"/>
    <w:rsid w:val="003E1E9B"/>
    <w:rsid w:val="003E27ED"/>
    <w:rsid w:val="003E3436"/>
    <w:rsid w:val="003E3674"/>
    <w:rsid w:val="003E3A14"/>
    <w:rsid w:val="003E3B6D"/>
    <w:rsid w:val="003E48C0"/>
    <w:rsid w:val="003E5FE4"/>
    <w:rsid w:val="003E63BE"/>
    <w:rsid w:val="003F076C"/>
    <w:rsid w:val="003F08F8"/>
    <w:rsid w:val="003F140C"/>
    <w:rsid w:val="003F4C98"/>
    <w:rsid w:val="003F5EE2"/>
    <w:rsid w:val="003F6362"/>
    <w:rsid w:val="003F686A"/>
    <w:rsid w:val="003F7527"/>
    <w:rsid w:val="0040067E"/>
    <w:rsid w:val="0040151A"/>
    <w:rsid w:val="0040305B"/>
    <w:rsid w:val="0040531E"/>
    <w:rsid w:val="0040653F"/>
    <w:rsid w:val="00406F5F"/>
    <w:rsid w:val="0041326B"/>
    <w:rsid w:val="004135F7"/>
    <w:rsid w:val="00413970"/>
    <w:rsid w:val="00414133"/>
    <w:rsid w:val="00415785"/>
    <w:rsid w:val="004209E2"/>
    <w:rsid w:val="00422C38"/>
    <w:rsid w:val="00422CA2"/>
    <w:rsid w:val="00424370"/>
    <w:rsid w:val="00424929"/>
    <w:rsid w:val="0042592C"/>
    <w:rsid w:val="00426DFD"/>
    <w:rsid w:val="004275BE"/>
    <w:rsid w:val="00427A27"/>
    <w:rsid w:val="00427D99"/>
    <w:rsid w:val="00430A27"/>
    <w:rsid w:val="00430A9A"/>
    <w:rsid w:val="0043129B"/>
    <w:rsid w:val="004325D5"/>
    <w:rsid w:val="004326BA"/>
    <w:rsid w:val="00432912"/>
    <w:rsid w:val="00432985"/>
    <w:rsid w:val="00432AD7"/>
    <w:rsid w:val="004347CA"/>
    <w:rsid w:val="004351CD"/>
    <w:rsid w:val="00435B4E"/>
    <w:rsid w:val="00441DA2"/>
    <w:rsid w:val="00441FF0"/>
    <w:rsid w:val="00443D56"/>
    <w:rsid w:val="0044509E"/>
    <w:rsid w:val="00447F4C"/>
    <w:rsid w:val="00450336"/>
    <w:rsid w:val="00454C07"/>
    <w:rsid w:val="00457688"/>
    <w:rsid w:val="00461A4E"/>
    <w:rsid w:val="00462F92"/>
    <w:rsid w:val="004651CA"/>
    <w:rsid w:val="004663A6"/>
    <w:rsid w:val="004664EA"/>
    <w:rsid w:val="004702E2"/>
    <w:rsid w:val="0047228B"/>
    <w:rsid w:val="00472FA0"/>
    <w:rsid w:val="00474088"/>
    <w:rsid w:val="00474254"/>
    <w:rsid w:val="00474E6D"/>
    <w:rsid w:val="00475275"/>
    <w:rsid w:val="0047530D"/>
    <w:rsid w:val="004756EF"/>
    <w:rsid w:val="00476CBC"/>
    <w:rsid w:val="004800F3"/>
    <w:rsid w:val="004804FC"/>
    <w:rsid w:val="00480ECC"/>
    <w:rsid w:val="00480F84"/>
    <w:rsid w:val="0048163A"/>
    <w:rsid w:val="00481AAB"/>
    <w:rsid w:val="004837A9"/>
    <w:rsid w:val="00484B5B"/>
    <w:rsid w:val="00484C9F"/>
    <w:rsid w:val="00484FC7"/>
    <w:rsid w:val="004858C5"/>
    <w:rsid w:val="00486D24"/>
    <w:rsid w:val="00490756"/>
    <w:rsid w:val="00490A6C"/>
    <w:rsid w:val="004913E5"/>
    <w:rsid w:val="00493623"/>
    <w:rsid w:val="00494167"/>
    <w:rsid w:val="00494CCF"/>
    <w:rsid w:val="00496611"/>
    <w:rsid w:val="00496DB2"/>
    <w:rsid w:val="00497945"/>
    <w:rsid w:val="00497B43"/>
    <w:rsid w:val="004A0847"/>
    <w:rsid w:val="004A2128"/>
    <w:rsid w:val="004A31EE"/>
    <w:rsid w:val="004A502D"/>
    <w:rsid w:val="004A5C1F"/>
    <w:rsid w:val="004A7A41"/>
    <w:rsid w:val="004A7DE0"/>
    <w:rsid w:val="004B0B77"/>
    <w:rsid w:val="004B2C63"/>
    <w:rsid w:val="004B3E6E"/>
    <w:rsid w:val="004B55C2"/>
    <w:rsid w:val="004B5E99"/>
    <w:rsid w:val="004B6AC6"/>
    <w:rsid w:val="004B6AF1"/>
    <w:rsid w:val="004B779F"/>
    <w:rsid w:val="004B7C8D"/>
    <w:rsid w:val="004C05E6"/>
    <w:rsid w:val="004C146C"/>
    <w:rsid w:val="004C1890"/>
    <w:rsid w:val="004C284A"/>
    <w:rsid w:val="004C2ADB"/>
    <w:rsid w:val="004C36B6"/>
    <w:rsid w:val="004C4178"/>
    <w:rsid w:val="004C4C5C"/>
    <w:rsid w:val="004C5DFC"/>
    <w:rsid w:val="004D2B5F"/>
    <w:rsid w:val="004D666B"/>
    <w:rsid w:val="004D6774"/>
    <w:rsid w:val="004E4219"/>
    <w:rsid w:val="004E7063"/>
    <w:rsid w:val="004E7657"/>
    <w:rsid w:val="004F165B"/>
    <w:rsid w:val="004F1B60"/>
    <w:rsid w:val="004F34B1"/>
    <w:rsid w:val="004F4F8C"/>
    <w:rsid w:val="004F5125"/>
    <w:rsid w:val="004F5B61"/>
    <w:rsid w:val="004F64E6"/>
    <w:rsid w:val="004F6F11"/>
    <w:rsid w:val="004F7F1E"/>
    <w:rsid w:val="00501525"/>
    <w:rsid w:val="00503A37"/>
    <w:rsid w:val="005107C9"/>
    <w:rsid w:val="005119EC"/>
    <w:rsid w:val="00511DF3"/>
    <w:rsid w:val="00512F4C"/>
    <w:rsid w:val="00513298"/>
    <w:rsid w:val="00513EBC"/>
    <w:rsid w:val="005152E1"/>
    <w:rsid w:val="00517424"/>
    <w:rsid w:val="00517984"/>
    <w:rsid w:val="005219FF"/>
    <w:rsid w:val="00521C2B"/>
    <w:rsid w:val="005221CA"/>
    <w:rsid w:val="00522D7C"/>
    <w:rsid w:val="005230F4"/>
    <w:rsid w:val="00523871"/>
    <w:rsid w:val="00523A2F"/>
    <w:rsid w:val="005248C6"/>
    <w:rsid w:val="00525B7E"/>
    <w:rsid w:val="00527E40"/>
    <w:rsid w:val="00530E9D"/>
    <w:rsid w:val="005335E0"/>
    <w:rsid w:val="00534762"/>
    <w:rsid w:val="005416D8"/>
    <w:rsid w:val="00543E6D"/>
    <w:rsid w:val="005445E3"/>
    <w:rsid w:val="00544C5E"/>
    <w:rsid w:val="00544FB0"/>
    <w:rsid w:val="0054507D"/>
    <w:rsid w:val="0054669A"/>
    <w:rsid w:val="00551002"/>
    <w:rsid w:val="005515A2"/>
    <w:rsid w:val="00551963"/>
    <w:rsid w:val="005538D2"/>
    <w:rsid w:val="0055495B"/>
    <w:rsid w:val="005553BE"/>
    <w:rsid w:val="005556F4"/>
    <w:rsid w:val="00556841"/>
    <w:rsid w:val="00560D3F"/>
    <w:rsid w:val="005611C5"/>
    <w:rsid w:val="00562421"/>
    <w:rsid w:val="005664F6"/>
    <w:rsid w:val="00567FFC"/>
    <w:rsid w:val="005709B9"/>
    <w:rsid w:val="005711C4"/>
    <w:rsid w:val="005718C3"/>
    <w:rsid w:val="00571F1F"/>
    <w:rsid w:val="00572126"/>
    <w:rsid w:val="00572DEF"/>
    <w:rsid w:val="0057427F"/>
    <w:rsid w:val="00574C78"/>
    <w:rsid w:val="005767D1"/>
    <w:rsid w:val="00580CD8"/>
    <w:rsid w:val="0058187E"/>
    <w:rsid w:val="00583D35"/>
    <w:rsid w:val="00584265"/>
    <w:rsid w:val="0058567E"/>
    <w:rsid w:val="00585951"/>
    <w:rsid w:val="005867D8"/>
    <w:rsid w:val="00586D22"/>
    <w:rsid w:val="00586E27"/>
    <w:rsid w:val="00587C92"/>
    <w:rsid w:val="00587E7C"/>
    <w:rsid w:val="00587E8E"/>
    <w:rsid w:val="005907E1"/>
    <w:rsid w:val="00593610"/>
    <w:rsid w:val="00596F2C"/>
    <w:rsid w:val="00597270"/>
    <w:rsid w:val="005A0B9E"/>
    <w:rsid w:val="005A11D1"/>
    <w:rsid w:val="005A2F21"/>
    <w:rsid w:val="005A303A"/>
    <w:rsid w:val="005A62F5"/>
    <w:rsid w:val="005A7017"/>
    <w:rsid w:val="005A74C2"/>
    <w:rsid w:val="005B2410"/>
    <w:rsid w:val="005B6AE3"/>
    <w:rsid w:val="005B6BB2"/>
    <w:rsid w:val="005B76E7"/>
    <w:rsid w:val="005C1A70"/>
    <w:rsid w:val="005C1EAC"/>
    <w:rsid w:val="005C7A92"/>
    <w:rsid w:val="005D093B"/>
    <w:rsid w:val="005D0D30"/>
    <w:rsid w:val="005D2C15"/>
    <w:rsid w:val="005D2D99"/>
    <w:rsid w:val="005D3CBF"/>
    <w:rsid w:val="005D40EE"/>
    <w:rsid w:val="005D5035"/>
    <w:rsid w:val="005D63DF"/>
    <w:rsid w:val="005D7866"/>
    <w:rsid w:val="005D7DEC"/>
    <w:rsid w:val="005E03BF"/>
    <w:rsid w:val="005E0633"/>
    <w:rsid w:val="005E1777"/>
    <w:rsid w:val="005E2028"/>
    <w:rsid w:val="005E3C07"/>
    <w:rsid w:val="005E4C99"/>
    <w:rsid w:val="005E6954"/>
    <w:rsid w:val="005E706C"/>
    <w:rsid w:val="005E74C4"/>
    <w:rsid w:val="005F0511"/>
    <w:rsid w:val="005F168D"/>
    <w:rsid w:val="005F1808"/>
    <w:rsid w:val="005F48C5"/>
    <w:rsid w:val="005F6556"/>
    <w:rsid w:val="005F71B8"/>
    <w:rsid w:val="006038D9"/>
    <w:rsid w:val="00605B3D"/>
    <w:rsid w:val="0061057C"/>
    <w:rsid w:val="00611380"/>
    <w:rsid w:val="006138C0"/>
    <w:rsid w:val="00615D14"/>
    <w:rsid w:val="00617BC3"/>
    <w:rsid w:val="00617E30"/>
    <w:rsid w:val="0062068F"/>
    <w:rsid w:val="006226A2"/>
    <w:rsid w:val="00623767"/>
    <w:rsid w:val="00623C85"/>
    <w:rsid w:val="006240BC"/>
    <w:rsid w:val="00624599"/>
    <w:rsid w:val="00624661"/>
    <w:rsid w:val="0062687F"/>
    <w:rsid w:val="006273B7"/>
    <w:rsid w:val="00630101"/>
    <w:rsid w:val="006304FF"/>
    <w:rsid w:val="00630A62"/>
    <w:rsid w:val="006321C7"/>
    <w:rsid w:val="006326D1"/>
    <w:rsid w:val="00632C94"/>
    <w:rsid w:val="00633E7E"/>
    <w:rsid w:val="00642C7A"/>
    <w:rsid w:val="006448DE"/>
    <w:rsid w:val="006449E6"/>
    <w:rsid w:val="00647480"/>
    <w:rsid w:val="00651848"/>
    <w:rsid w:val="0065291F"/>
    <w:rsid w:val="00652A00"/>
    <w:rsid w:val="00657BA8"/>
    <w:rsid w:val="006609C2"/>
    <w:rsid w:val="00661B1F"/>
    <w:rsid w:val="006625EA"/>
    <w:rsid w:val="006652BA"/>
    <w:rsid w:val="00665F9F"/>
    <w:rsid w:val="00667F68"/>
    <w:rsid w:val="00670C63"/>
    <w:rsid w:val="00672144"/>
    <w:rsid w:val="006726F3"/>
    <w:rsid w:val="0067279A"/>
    <w:rsid w:val="00672918"/>
    <w:rsid w:val="00672A56"/>
    <w:rsid w:val="006736F2"/>
    <w:rsid w:val="00673C4A"/>
    <w:rsid w:val="00675267"/>
    <w:rsid w:val="006752EB"/>
    <w:rsid w:val="00675318"/>
    <w:rsid w:val="00675512"/>
    <w:rsid w:val="00676D7D"/>
    <w:rsid w:val="00677C2D"/>
    <w:rsid w:val="006825E3"/>
    <w:rsid w:val="0068265F"/>
    <w:rsid w:val="0068529A"/>
    <w:rsid w:val="00685E54"/>
    <w:rsid w:val="006862C7"/>
    <w:rsid w:val="0068703C"/>
    <w:rsid w:val="00687214"/>
    <w:rsid w:val="00690A8F"/>
    <w:rsid w:val="006939CE"/>
    <w:rsid w:val="00695773"/>
    <w:rsid w:val="006960C7"/>
    <w:rsid w:val="00696F8D"/>
    <w:rsid w:val="006A1642"/>
    <w:rsid w:val="006A353C"/>
    <w:rsid w:val="006A397E"/>
    <w:rsid w:val="006A5545"/>
    <w:rsid w:val="006A56E3"/>
    <w:rsid w:val="006A5CDB"/>
    <w:rsid w:val="006A5FE6"/>
    <w:rsid w:val="006B444D"/>
    <w:rsid w:val="006B58DA"/>
    <w:rsid w:val="006B591A"/>
    <w:rsid w:val="006B6D6B"/>
    <w:rsid w:val="006C00C0"/>
    <w:rsid w:val="006C00D9"/>
    <w:rsid w:val="006C0C66"/>
    <w:rsid w:val="006C1584"/>
    <w:rsid w:val="006C21FE"/>
    <w:rsid w:val="006C2C95"/>
    <w:rsid w:val="006C3331"/>
    <w:rsid w:val="006D0952"/>
    <w:rsid w:val="006D0D4E"/>
    <w:rsid w:val="006D0D8F"/>
    <w:rsid w:val="006D3D27"/>
    <w:rsid w:val="006D6FF3"/>
    <w:rsid w:val="006E1BAB"/>
    <w:rsid w:val="006E26CE"/>
    <w:rsid w:val="006E69A9"/>
    <w:rsid w:val="006E6C0A"/>
    <w:rsid w:val="006F0114"/>
    <w:rsid w:val="006F1905"/>
    <w:rsid w:val="006F2265"/>
    <w:rsid w:val="006F4E3D"/>
    <w:rsid w:val="006F5218"/>
    <w:rsid w:val="006F73C0"/>
    <w:rsid w:val="006F7D94"/>
    <w:rsid w:val="006F7F51"/>
    <w:rsid w:val="0070030E"/>
    <w:rsid w:val="00703CF2"/>
    <w:rsid w:val="007065C0"/>
    <w:rsid w:val="0070682C"/>
    <w:rsid w:val="007115A8"/>
    <w:rsid w:val="00714A78"/>
    <w:rsid w:val="00715805"/>
    <w:rsid w:val="00715D8C"/>
    <w:rsid w:val="00716FF1"/>
    <w:rsid w:val="00722D92"/>
    <w:rsid w:val="0072356A"/>
    <w:rsid w:val="00723E9B"/>
    <w:rsid w:val="00725CCA"/>
    <w:rsid w:val="00726670"/>
    <w:rsid w:val="007303E5"/>
    <w:rsid w:val="0073128F"/>
    <w:rsid w:val="007312AB"/>
    <w:rsid w:val="007319A5"/>
    <w:rsid w:val="00734DD6"/>
    <w:rsid w:val="0073515D"/>
    <w:rsid w:val="00735760"/>
    <w:rsid w:val="00735A91"/>
    <w:rsid w:val="007363B4"/>
    <w:rsid w:val="00737F71"/>
    <w:rsid w:val="00741518"/>
    <w:rsid w:val="00741B52"/>
    <w:rsid w:val="00744144"/>
    <w:rsid w:val="00745BA0"/>
    <w:rsid w:val="00746CDA"/>
    <w:rsid w:val="007476A0"/>
    <w:rsid w:val="00747A96"/>
    <w:rsid w:val="00747E91"/>
    <w:rsid w:val="00750EA3"/>
    <w:rsid w:val="00752ADE"/>
    <w:rsid w:val="0075331D"/>
    <w:rsid w:val="00761E4B"/>
    <w:rsid w:val="0076253E"/>
    <w:rsid w:val="00762CA8"/>
    <w:rsid w:val="007653B2"/>
    <w:rsid w:val="00765C09"/>
    <w:rsid w:val="0077192D"/>
    <w:rsid w:val="00776947"/>
    <w:rsid w:val="00776CA3"/>
    <w:rsid w:val="007776D7"/>
    <w:rsid w:val="00777788"/>
    <w:rsid w:val="00790420"/>
    <w:rsid w:val="00790515"/>
    <w:rsid w:val="007908D8"/>
    <w:rsid w:val="00791656"/>
    <w:rsid w:val="00792DE6"/>
    <w:rsid w:val="00794497"/>
    <w:rsid w:val="00794566"/>
    <w:rsid w:val="0079456C"/>
    <w:rsid w:val="007A138A"/>
    <w:rsid w:val="007A2F10"/>
    <w:rsid w:val="007A3158"/>
    <w:rsid w:val="007A4301"/>
    <w:rsid w:val="007A51F8"/>
    <w:rsid w:val="007A5B34"/>
    <w:rsid w:val="007A5CC2"/>
    <w:rsid w:val="007A5F99"/>
    <w:rsid w:val="007A7A8B"/>
    <w:rsid w:val="007A7D66"/>
    <w:rsid w:val="007B0358"/>
    <w:rsid w:val="007B074C"/>
    <w:rsid w:val="007B2A1B"/>
    <w:rsid w:val="007B52D7"/>
    <w:rsid w:val="007B5F06"/>
    <w:rsid w:val="007C014F"/>
    <w:rsid w:val="007C0A4B"/>
    <w:rsid w:val="007C1F51"/>
    <w:rsid w:val="007C430E"/>
    <w:rsid w:val="007C4411"/>
    <w:rsid w:val="007C6B92"/>
    <w:rsid w:val="007C6C12"/>
    <w:rsid w:val="007D0524"/>
    <w:rsid w:val="007D0ACB"/>
    <w:rsid w:val="007D0D7F"/>
    <w:rsid w:val="007D1383"/>
    <w:rsid w:val="007D13C9"/>
    <w:rsid w:val="007D1B09"/>
    <w:rsid w:val="007D4234"/>
    <w:rsid w:val="007D6168"/>
    <w:rsid w:val="007D6DA1"/>
    <w:rsid w:val="007D707B"/>
    <w:rsid w:val="007E2865"/>
    <w:rsid w:val="007E2F47"/>
    <w:rsid w:val="007E4441"/>
    <w:rsid w:val="007E48AF"/>
    <w:rsid w:val="007E4A59"/>
    <w:rsid w:val="007E7E5B"/>
    <w:rsid w:val="007F0778"/>
    <w:rsid w:val="007F0E89"/>
    <w:rsid w:val="007F2557"/>
    <w:rsid w:val="007F2803"/>
    <w:rsid w:val="007F3111"/>
    <w:rsid w:val="007F6085"/>
    <w:rsid w:val="007F6CF8"/>
    <w:rsid w:val="00800E5F"/>
    <w:rsid w:val="008029B1"/>
    <w:rsid w:val="00805718"/>
    <w:rsid w:val="008063DE"/>
    <w:rsid w:val="008064CC"/>
    <w:rsid w:val="008065EF"/>
    <w:rsid w:val="00807603"/>
    <w:rsid w:val="008102CF"/>
    <w:rsid w:val="008120BF"/>
    <w:rsid w:val="008121AF"/>
    <w:rsid w:val="008123D1"/>
    <w:rsid w:val="0081295E"/>
    <w:rsid w:val="00812D5D"/>
    <w:rsid w:val="0081335D"/>
    <w:rsid w:val="00815633"/>
    <w:rsid w:val="00816579"/>
    <w:rsid w:val="00817390"/>
    <w:rsid w:val="00817D3D"/>
    <w:rsid w:val="00820A7C"/>
    <w:rsid w:val="00822BF3"/>
    <w:rsid w:val="00823D24"/>
    <w:rsid w:val="00824C98"/>
    <w:rsid w:val="00825648"/>
    <w:rsid w:val="008271E6"/>
    <w:rsid w:val="00827DD9"/>
    <w:rsid w:val="00830BCC"/>
    <w:rsid w:val="00833BE0"/>
    <w:rsid w:val="00834385"/>
    <w:rsid w:val="008351E1"/>
    <w:rsid w:val="0083610C"/>
    <w:rsid w:val="00836676"/>
    <w:rsid w:val="008374F2"/>
    <w:rsid w:val="008412E7"/>
    <w:rsid w:val="0084199B"/>
    <w:rsid w:val="00841F84"/>
    <w:rsid w:val="0084292D"/>
    <w:rsid w:val="00844F4B"/>
    <w:rsid w:val="00847655"/>
    <w:rsid w:val="0085001D"/>
    <w:rsid w:val="00850EB0"/>
    <w:rsid w:val="008547E4"/>
    <w:rsid w:val="00855508"/>
    <w:rsid w:val="00856246"/>
    <w:rsid w:val="0086342D"/>
    <w:rsid w:val="00863DFB"/>
    <w:rsid w:val="008657F8"/>
    <w:rsid w:val="00866EFD"/>
    <w:rsid w:val="00867937"/>
    <w:rsid w:val="00877BC3"/>
    <w:rsid w:val="00882326"/>
    <w:rsid w:val="00882F22"/>
    <w:rsid w:val="008830FF"/>
    <w:rsid w:val="00890371"/>
    <w:rsid w:val="0089109C"/>
    <w:rsid w:val="00892F61"/>
    <w:rsid w:val="008940F4"/>
    <w:rsid w:val="00894255"/>
    <w:rsid w:val="00894A90"/>
    <w:rsid w:val="008951FB"/>
    <w:rsid w:val="00895B49"/>
    <w:rsid w:val="00895BB4"/>
    <w:rsid w:val="00895EA5"/>
    <w:rsid w:val="0089664C"/>
    <w:rsid w:val="00896C31"/>
    <w:rsid w:val="008A1AF5"/>
    <w:rsid w:val="008A2758"/>
    <w:rsid w:val="008A2A7E"/>
    <w:rsid w:val="008A4922"/>
    <w:rsid w:val="008A498A"/>
    <w:rsid w:val="008A581F"/>
    <w:rsid w:val="008B1039"/>
    <w:rsid w:val="008B2170"/>
    <w:rsid w:val="008B2D5F"/>
    <w:rsid w:val="008B386E"/>
    <w:rsid w:val="008B3D31"/>
    <w:rsid w:val="008B4719"/>
    <w:rsid w:val="008B472F"/>
    <w:rsid w:val="008B55D6"/>
    <w:rsid w:val="008B7003"/>
    <w:rsid w:val="008C16A7"/>
    <w:rsid w:val="008D0970"/>
    <w:rsid w:val="008D15F4"/>
    <w:rsid w:val="008D44F3"/>
    <w:rsid w:val="008D7C12"/>
    <w:rsid w:val="008E089A"/>
    <w:rsid w:val="008E1462"/>
    <w:rsid w:val="008E1C45"/>
    <w:rsid w:val="008E2656"/>
    <w:rsid w:val="008E3121"/>
    <w:rsid w:val="008E3EE4"/>
    <w:rsid w:val="008F2151"/>
    <w:rsid w:val="008F61AA"/>
    <w:rsid w:val="008F6341"/>
    <w:rsid w:val="00903676"/>
    <w:rsid w:val="009062B2"/>
    <w:rsid w:val="00906541"/>
    <w:rsid w:val="009100AC"/>
    <w:rsid w:val="00911918"/>
    <w:rsid w:val="00913491"/>
    <w:rsid w:val="00913E80"/>
    <w:rsid w:val="0091455E"/>
    <w:rsid w:val="00915CAA"/>
    <w:rsid w:val="00916B12"/>
    <w:rsid w:val="00917081"/>
    <w:rsid w:val="00920819"/>
    <w:rsid w:val="00920B85"/>
    <w:rsid w:val="00921B73"/>
    <w:rsid w:val="00924287"/>
    <w:rsid w:val="00932DBD"/>
    <w:rsid w:val="00934593"/>
    <w:rsid w:val="0093529A"/>
    <w:rsid w:val="009360A7"/>
    <w:rsid w:val="00940162"/>
    <w:rsid w:val="009417C3"/>
    <w:rsid w:val="009438E9"/>
    <w:rsid w:val="00944C8B"/>
    <w:rsid w:val="00944D60"/>
    <w:rsid w:val="009478F7"/>
    <w:rsid w:val="00950EF6"/>
    <w:rsid w:val="009518D2"/>
    <w:rsid w:val="00951C62"/>
    <w:rsid w:val="009522EB"/>
    <w:rsid w:val="00953839"/>
    <w:rsid w:val="00953C79"/>
    <w:rsid w:val="00954603"/>
    <w:rsid w:val="0095682D"/>
    <w:rsid w:val="00956E92"/>
    <w:rsid w:val="0095734C"/>
    <w:rsid w:val="009574D6"/>
    <w:rsid w:val="0095759B"/>
    <w:rsid w:val="009577BC"/>
    <w:rsid w:val="0095790E"/>
    <w:rsid w:val="00964E83"/>
    <w:rsid w:val="00966525"/>
    <w:rsid w:val="009673E9"/>
    <w:rsid w:val="009675AC"/>
    <w:rsid w:val="0097007B"/>
    <w:rsid w:val="009712F3"/>
    <w:rsid w:val="009722C7"/>
    <w:rsid w:val="00972DA1"/>
    <w:rsid w:val="0097397E"/>
    <w:rsid w:val="00973F26"/>
    <w:rsid w:val="00977224"/>
    <w:rsid w:val="00981A47"/>
    <w:rsid w:val="009821A5"/>
    <w:rsid w:val="00983429"/>
    <w:rsid w:val="00983C63"/>
    <w:rsid w:val="009849A0"/>
    <w:rsid w:val="00984AE5"/>
    <w:rsid w:val="009853B5"/>
    <w:rsid w:val="00991440"/>
    <w:rsid w:val="009918AC"/>
    <w:rsid w:val="009926E2"/>
    <w:rsid w:val="00992DE0"/>
    <w:rsid w:val="009946E3"/>
    <w:rsid w:val="00996307"/>
    <w:rsid w:val="009A0BC8"/>
    <w:rsid w:val="009A0D55"/>
    <w:rsid w:val="009A2D16"/>
    <w:rsid w:val="009A4DA7"/>
    <w:rsid w:val="009A52FA"/>
    <w:rsid w:val="009A67F1"/>
    <w:rsid w:val="009A7089"/>
    <w:rsid w:val="009A7C83"/>
    <w:rsid w:val="009B14D5"/>
    <w:rsid w:val="009B1D20"/>
    <w:rsid w:val="009B3B4B"/>
    <w:rsid w:val="009B4CFD"/>
    <w:rsid w:val="009B774D"/>
    <w:rsid w:val="009B7882"/>
    <w:rsid w:val="009C1C70"/>
    <w:rsid w:val="009C24F2"/>
    <w:rsid w:val="009C5A16"/>
    <w:rsid w:val="009C5E43"/>
    <w:rsid w:val="009C6E0F"/>
    <w:rsid w:val="009D0224"/>
    <w:rsid w:val="009D24B4"/>
    <w:rsid w:val="009D2663"/>
    <w:rsid w:val="009D2C52"/>
    <w:rsid w:val="009D2FCB"/>
    <w:rsid w:val="009D3ECA"/>
    <w:rsid w:val="009D4521"/>
    <w:rsid w:val="009D57CA"/>
    <w:rsid w:val="009D631E"/>
    <w:rsid w:val="009D6A92"/>
    <w:rsid w:val="009E008A"/>
    <w:rsid w:val="009E066B"/>
    <w:rsid w:val="009E1D8C"/>
    <w:rsid w:val="009E2973"/>
    <w:rsid w:val="009E3652"/>
    <w:rsid w:val="009E4CFD"/>
    <w:rsid w:val="009E4FBA"/>
    <w:rsid w:val="009E5F02"/>
    <w:rsid w:val="009E7138"/>
    <w:rsid w:val="009F1C93"/>
    <w:rsid w:val="009F384C"/>
    <w:rsid w:val="009F3E92"/>
    <w:rsid w:val="009F45D2"/>
    <w:rsid w:val="009F4F02"/>
    <w:rsid w:val="009F6A68"/>
    <w:rsid w:val="009F7237"/>
    <w:rsid w:val="00A02D90"/>
    <w:rsid w:val="00A042AF"/>
    <w:rsid w:val="00A05807"/>
    <w:rsid w:val="00A05B50"/>
    <w:rsid w:val="00A07573"/>
    <w:rsid w:val="00A10B7E"/>
    <w:rsid w:val="00A10E54"/>
    <w:rsid w:val="00A119EB"/>
    <w:rsid w:val="00A12CAF"/>
    <w:rsid w:val="00A14AE6"/>
    <w:rsid w:val="00A159A3"/>
    <w:rsid w:val="00A1699F"/>
    <w:rsid w:val="00A247EE"/>
    <w:rsid w:val="00A24C50"/>
    <w:rsid w:val="00A25628"/>
    <w:rsid w:val="00A264AC"/>
    <w:rsid w:val="00A27E80"/>
    <w:rsid w:val="00A30678"/>
    <w:rsid w:val="00A35563"/>
    <w:rsid w:val="00A4051B"/>
    <w:rsid w:val="00A41626"/>
    <w:rsid w:val="00A41952"/>
    <w:rsid w:val="00A50ADC"/>
    <w:rsid w:val="00A51B04"/>
    <w:rsid w:val="00A52863"/>
    <w:rsid w:val="00A53A2B"/>
    <w:rsid w:val="00A54383"/>
    <w:rsid w:val="00A5692B"/>
    <w:rsid w:val="00A57344"/>
    <w:rsid w:val="00A57DAA"/>
    <w:rsid w:val="00A60D4F"/>
    <w:rsid w:val="00A610B5"/>
    <w:rsid w:val="00A610E1"/>
    <w:rsid w:val="00A6153D"/>
    <w:rsid w:val="00A62120"/>
    <w:rsid w:val="00A62FD9"/>
    <w:rsid w:val="00A63CBB"/>
    <w:rsid w:val="00A63FEE"/>
    <w:rsid w:val="00A65DD4"/>
    <w:rsid w:val="00A670CA"/>
    <w:rsid w:val="00A70904"/>
    <w:rsid w:val="00A71A4F"/>
    <w:rsid w:val="00A7571E"/>
    <w:rsid w:val="00A769A7"/>
    <w:rsid w:val="00A76FEB"/>
    <w:rsid w:val="00A779B2"/>
    <w:rsid w:val="00A77B83"/>
    <w:rsid w:val="00A80881"/>
    <w:rsid w:val="00A80E2A"/>
    <w:rsid w:val="00A82208"/>
    <w:rsid w:val="00A856F9"/>
    <w:rsid w:val="00A863A9"/>
    <w:rsid w:val="00A86607"/>
    <w:rsid w:val="00A87CF3"/>
    <w:rsid w:val="00A90CD2"/>
    <w:rsid w:val="00A90DAE"/>
    <w:rsid w:val="00A91BF1"/>
    <w:rsid w:val="00A937B7"/>
    <w:rsid w:val="00A94D0E"/>
    <w:rsid w:val="00A94E4A"/>
    <w:rsid w:val="00A956FF"/>
    <w:rsid w:val="00A97691"/>
    <w:rsid w:val="00A9777B"/>
    <w:rsid w:val="00A97789"/>
    <w:rsid w:val="00AA00EF"/>
    <w:rsid w:val="00AA02C7"/>
    <w:rsid w:val="00AA0F3F"/>
    <w:rsid w:val="00AA107A"/>
    <w:rsid w:val="00AA50C3"/>
    <w:rsid w:val="00AA653A"/>
    <w:rsid w:val="00AA66FA"/>
    <w:rsid w:val="00AA6FFD"/>
    <w:rsid w:val="00AB2930"/>
    <w:rsid w:val="00AB2A8D"/>
    <w:rsid w:val="00AB645D"/>
    <w:rsid w:val="00AB65BA"/>
    <w:rsid w:val="00AB6B74"/>
    <w:rsid w:val="00AB6BE2"/>
    <w:rsid w:val="00AC1C81"/>
    <w:rsid w:val="00AC335A"/>
    <w:rsid w:val="00AC3926"/>
    <w:rsid w:val="00AC3978"/>
    <w:rsid w:val="00AC5EDC"/>
    <w:rsid w:val="00AD05EB"/>
    <w:rsid w:val="00AD0BA5"/>
    <w:rsid w:val="00AD2DB4"/>
    <w:rsid w:val="00AD5024"/>
    <w:rsid w:val="00AD7AD5"/>
    <w:rsid w:val="00AE0732"/>
    <w:rsid w:val="00AE0D2A"/>
    <w:rsid w:val="00AE1B51"/>
    <w:rsid w:val="00AE2A77"/>
    <w:rsid w:val="00AE5310"/>
    <w:rsid w:val="00AE699B"/>
    <w:rsid w:val="00AE6B1C"/>
    <w:rsid w:val="00AE7E13"/>
    <w:rsid w:val="00AE7F98"/>
    <w:rsid w:val="00AF05F9"/>
    <w:rsid w:val="00AF3AA3"/>
    <w:rsid w:val="00AF4442"/>
    <w:rsid w:val="00AF4514"/>
    <w:rsid w:val="00AF4695"/>
    <w:rsid w:val="00AF5105"/>
    <w:rsid w:val="00AF56E4"/>
    <w:rsid w:val="00AF64A3"/>
    <w:rsid w:val="00AF6FE6"/>
    <w:rsid w:val="00AF79E3"/>
    <w:rsid w:val="00B03082"/>
    <w:rsid w:val="00B03502"/>
    <w:rsid w:val="00B03D3A"/>
    <w:rsid w:val="00B03D4F"/>
    <w:rsid w:val="00B03F07"/>
    <w:rsid w:val="00B04584"/>
    <w:rsid w:val="00B04FC2"/>
    <w:rsid w:val="00B054DF"/>
    <w:rsid w:val="00B0550E"/>
    <w:rsid w:val="00B0681D"/>
    <w:rsid w:val="00B06EA3"/>
    <w:rsid w:val="00B11095"/>
    <w:rsid w:val="00B11699"/>
    <w:rsid w:val="00B13A92"/>
    <w:rsid w:val="00B156FC"/>
    <w:rsid w:val="00B179B6"/>
    <w:rsid w:val="00B22745"/>
    <w:rsid w:val="00B22D24"/>
    <w:rsid w:val="00B235D1"/>
    <w:rsid w:val="00B25259"/>
    <w:rsid w:val="00B25E7A"/>
    <w:rsid w:val="00B27C83"/>
    <w:rsid w:val="00B302DE"/>
    <w:rsid w:val="00B307E8"/>
    <w:rsid w:val="00B329D7"/>
    <w:rsid w:val="00B32BB2"/>
    <w:rsid w:val="00B34D5F"/>
    <w:rsid w:val="00B35781"/>
    <w:rsid w:val="00B40FB4"/>
    <w:rsid w:val="00B410F5"/>
    <w:rsid w:val="00B412FF"/>
    <w:rsid w:val="00B41987"/>
    <w:rsid w:val="00B42B53"/>
    <w:rsid w:val="00B44AC7"/>
    <w:rsid w:val="00B47512"/>
    <w:rsid w:val="00B50D1E"/>
    <w:rsid w:val="00B5169B"/>
    <w:rsid w:val="00B51991"/>
    <w:rsid w:val="00B5396D"/>
    <w:rsid w:val="00B556E0"/>
    <w:rsid w:val="00B56A7F"/>
    <w:rsid w:val="00B5781E"/>
    <w:rsid w:val="00B57FD0"/>
    <w:rsid w:val="00B603A5"/>
    <w:rsid w:val="00B6103B"/>
    <w:rsid w:val="00B6134D"/>
    <w:rsid w:val="00B65223"/>
    <w:rsid w:val="00B670DA"/>
    <w:rsid w:val="00B675FF"/>
    <w:rsid w:val="00B70ABE"/>
    <w:rsid w:val="00B76BD8"/>
    <w:rsid w:val="00B774FA"/>
    <w:rsid w:val="00B81340"/>
    <w:rsid w:val="00B81AC6"/>
    <w:rsid w:val="00B81E17"/>
    <w:rsid w:val="00B8243F"/>
    <w:rsid w:val="00B83284"/>
    <w:rsid w:val="00B8423A"/>
    <w:rsid w:val="00B84CAC"/>
    <w:rsid w:val="00B86697"/>
    <w:rsid w:val="00B90A4B"/>
    <w:rsid w:val="00B90A8A"/>
    <w:rsid w:val="00B92D23"/>
    <w:rsid w:val="00B94BCE"/>
    <w:rsid w:val="00B97C63"/>
    <w:rsid w:val="00B97D75"/>
    <w:rsid w:val="00BA0027"/>
    <w:rsid w:val="00BA3F3A"/>
    <w:rsid w:val="00BA444B"/>
    <w:rsid w:val="00BA4CA9"/>
    <w:rsid w:val="00BA6296"/>
    <w:rsid w:val="00BA6425"/>
    <w:rsid w:val="00BA64B9"/>
    <w:rsid w:val="00BB059B"/>
    <w:rsid w:val="00BB1B7D"/>
    <w:rsid w:val="00BB3470"/>
    <w:rsid w:val="00BB4266"/>
    <w:rsid w:val="00BB7BDB"/>
    <w:rsid w:val="00BC071E"/>
    <w:rsid w:val="00BC2C1E"/>
    <w:rsid w:val="00BC2CF9"/>
    <w:rsid w:val="00BC2EF7"/>
    <w:rsid w:val="00BC3529"/>
    <w:rsid w:val="00BC5304"/>
    <w:rsid w:val="00BC54A3"/>
    <w:rsid w:val="00BC57C9"/>
    <w:rsid w:val="00BC7998"/>
    <w:rsid w:val="00BC79B7"/>
    <w:rsid w:val="00BD200E"/>
    <w:rsid w:val="00BD44DB"/>
    <w:rsid w:val="00BD4E80"/>
    <w:rsid w:val="00BE0164"/>
    <w:rsid w:val="00BE0A42"/>
    <w:rsid w:val="00BE102D"/>
    <w:rsid w:val="00BE14DB"/>
    <w:rsid w:val="00BE3764"/>
    <w:rsid w:val="00BE38A4"/>
    <w:rsid w:val="00BE6D30"/>
    <w:rsid w:val="00BE6D8E"/>
    <w:rsid w:val="00BF0575"/>
    <w:rsid w:val="00BF1BE7"/>
    <w:rsid w:val="00BF5307"/>
    <w:rsid w:val="00C0145F"/>
    <w:rsid w:val="00C029F4"/>
    <w:rsid w:val="00C0308B"/>
    <w:rsid w:val="00C03D23"/>
    <w:rsid w:val="00C04285"/>
    <w:rsid w:val="00C049E4"/>
    <w:rsid w:val="00C04D31"/>
    <w:rsid w:val="00C05AF3"/>
    <w:rsid w:val="00C05DA5"/>
    <w:rsid w:val="00C06E3C"/>
    <w:rsid w:val="00C07578"/>
    <w:rsid w:val="00C0770E"/>
    <w:rsid w:val="00C10E55"/>
    <w:rsid w:val="00C112A1"/>
    <w:rsid w:val="00C12D34"/>
    <w:rsid w:val="00C130F4"/>
    <w:rsid w:val="00C142D7"/>
    <w:rsid w:val="00C246F9"/>
    <w:rsid w:val="00C25E23"/>
    <w:rsid w:val="00C26FED"/>
    <w:rsid w:val="00C273F2"/>
    <w:rsid w:val="00C300D7"/>
    <w:rsid w:val="00C302CA"/>
    <w:rsid w:val="00C3167A"/>
    <w:rsid w:val="00C31C1B"/>
    <w:rsid w:val="00C32895"/>
    <w:rsid w:val="00C331E7"/>
    <w:rsid w:val="00C338BC"/>
    <w:rsid w:val="00C34961"/>
    <w:rsid w:val="00C364E7"/>
    <w:rsid w:val="00C36AF3"/>
    <w:rsid w:val="00C36D28"/>
    <w:rsid w:val="00C409DE"/>
    <w:rsid w:val="00C40FF0"/>
    <w:rsid w:val="00C421FD"/>
    <w:rsid w:val="00C430C4"/>
    <w:rsid w:val="00C509EC"/>
    <w:rsid w:val="00C51783"/>
    <w:rsid w:val="00C523CF"/>
    <w:rsid w:val="00C5272D"/>
    <w:rsid w:val="00C52FFE"/>
    <w:rsid w:val="00C53051"/>
    <w:rsid w:val="00C55221"/>
    <w:rsid w:val="00C55696"/>
    <w:rsid w:val="00C62121"/>
    <w:rsid w:val="00C62634"/>
    <w:rsid w:val="00C630E2"/>
    <w:rsid w:val="00C63361"/>
    <w:rsid w:val="00C63762"/>
    <w:rsid w:val="00C65DAC"/>
    <w:rsid w:val="00C7088A"/>
    <w:rsid w:val="00C70AA1"/>
    <w:rsid w:val="00C70ECF"/>
    <w:rsid w:val="00C76A75"/>
    <w:rsid w:val="00C76FCC"/>
    <w:rsid w:val="00C77BDE"/>
    <w:rsid w:val="00C806D7"/>
    <w:rsid w:val="00C80D77"/>
    <w:rsid w:val="00C835A3"/>
    <w:rsid w:val="00C84B14"/>
    <w:rsid w:val="00C84FE1"/>
    <w:rsid w:val="00C87A27"/>
    <w:rsid w:val="00C902A2"/>
    <w:rsid w:val="00C9282A"/>
    <w:rsid w:val="00C94F05"/>
    <w:rsid w:val="00C9574E"/>
    <w:rsid w:val="00C96C50"/>
    <w:rsid w:val="00CA0EE4"/>
    <w:rsid w:val="00CA105B"/>
    <w:rsid w:val="00CA3BFA"/>
    <w:rsid w:val="00CA4A0E"/>
    <w:rsid w:val="00CA5C81"/>
    <w:rsid w:val="00CA5E63"/>
    <w:rsid w:val="00CA6583"/>
    <w:rsid w:val="00CA6745"/>
    <w:rsid w:val="00CA6E19"/>
    <w:rsid w:val="00CA7889"/>
    <w:rsid w:val="00CB0FFF"/>
    <w:rsid w:val="00CB1441"/>
    <w:rsid w:val="00CB6540"/>
    <w:rsid w:val="00CC2539"/>
    <w:rsid w:val="00CC3055"/>
    <w:rsid w:val="00CC3281"/>
    <w:rsid w:val="00CC4083"/>
    <w:rsid w:val="00CC4084"/>
    <w:rsid w:val="00CC4906"/>
    <w:rsid w:val="00CC4EAB"/>
    <w:rsid w:val="00CC518B"/>
    <w:rsid w:val="00CC652D"/>
    <w:rsid w:val="00CC6B9A"/>
    <w:rsid w:val="00CD3419"/>
    <w:rsid w:val="00CD3517"/>
    <w:rsid w:val="00CD39BA"/>
    <w:rsid w:val="00CD3AF3"/>
    <w:rsid w:val="00CD57FB"/>
    <w:rsid w:val="00CD7683"/>
    <w:rsid w:val="00CE00EA"/>
    <w:rsid w:val="00CE1B1C"/>
    <w:rsid w:val="00CE2724"/>
    <w:rsid w:val="00CE399E"/>
    <w:rsid w:val="00CE4F17"/>
    <w:rsid w:val="00CE7FC2"/>
    <w:rsid w:val="00CF0BB9"/>
    <w:rsid w:val="00CF0DA5"/>
    <w:rsid w:val="00CF3C14"/>
    <w:rsid w:val="00CF6180"/>
    <w:rsid w:val="00CF72DA"/>
    <w:rsid w:val="00CF7589"/>
    <w:rsid w:val="00D002EE"/>
    <w:rsid w:val="00D00D17"/>
    <w:rsid w:val="00D010C9"/>
    <w:rsid w:val="00D01153"/>
    <w:rsid w:val="00D01CB4"/>
    <w:rsid w:val="00D02530"/>
    <w:rsid w:val="00D039C7"/>
    <w:rsid w:val="00D03DA5"/>
    <w:rsid w:val="00D04056"/>
    <w:rsid w:val="00D04666"/>
    <w:rsid w:val="00D05807"/>
    <w:rsid w:val="00D05FB4"/>
    <w:rsid w:val="00D0612D"/>
    <w:rsid w:val="00D0731C"/>
    <w:rsid w:val="00D07AA5"/>
    <w:rsid w:val="00D13570"/>
    <w:rsid w:val="00D13772"/>
    <w:rsid w:val="00D15948"/>
    <w:rsid w:val="00D1648D"/>
    <w:rsid w:val="00D177BD"/>
    <w:rsid w:val="00D20330"/>
    <w:rsid w:val="00D2214B"/>
    <w:rsid w:val="00D2401D"/>
    <w:rsid w:val="00D257B5"/>
    <w:rsid w:val="00D26D93"/>
    <w:rsid w:val="00D26F87"/>
    <w:rsid w:val="00D274BB"/>
    <w:rsid w:val="00D368FD"/>
    <w:rsid w:val="00D3749A"/>
    <w:rsid w:val="00D374BE"/>
    <w:rsid w:val="00D400D6"/>
    <w:rsid w:val="00D40F95"/>
    <w:rsid w:val="00D43575"/>
    <w:rsid w:val="00D44E25"/>
    <w:rsid w:val="00D4555A"/>
    <w:rsid w:val="00D46E10"/>
    <w:rsid w:val="00D5047B"/>
    <w:rsid w:val="00D51AD0"/>
    <w:rsid w:val="00D531F0"/>
    <w:rsid w:val="00D538E1"/>
    <w:rsid w:val="00D54400"/>
    <w:rsid w:val="00D55EC7"/>
    <w:rsid w:val="00D55F0D"/>
    <w:rsid w:val="00D56B8B"/>
    <w:rsid w:val="00D56F35"/>
    <w:rsid w:val="00D57E52"/>
    <w:rsid w:val="00D616A8"/>
    <w:rsid w:val="00D61B45"/>
    <w:rsid w:val="00D63004"/>
    <w:rsid w:val="00D63786"/>
    <w:rsid w:val="00D66209"/>
    <w:rsid w:val="00D6706C"/>
    <w:rsid w:val="00D67694"/>
    <w:rsid w:val="00D7075D"/>
    <w:rsid w:val="00D70D64"/>
    <w:rsid w:val="00D73405"/>
    <w:rsid w:val="00D73AD9"/>
    <w:rsid w:val="00D748D7"/>
    <w:rsid w:val="00D76164"/>
    <w:rsid w:val="00D80859"/>
    <w:rsid w:val="00D818CB"/>
    <w:rsid w:val="00D93500"/>
    <w:rsid w:val="00D94F3B"/>
    <w:rsid w:val="00D9558E"/>
    <w:rsid w:val="00D95C3B"/>
    <w:rsid w:val="00D97E1C"/>
    <w:rsid w:val="00DA2E75"/>
    <w:rsid w:val="00DA2F7B"/>
    <w:rsid w:val="00DA2F80"/>
    <w:rsid w:val="00DA3659"/>
    <w:rsid w:val="00DA62D9"/>
    <w:rsid w:val="00DA6897"/>
    <w:rsid w:val="00DB0678"/>
    <w:rsid w:val="00DB0761"/>
    <w:rsid w:val="00DB0BE3"/>
    <w:rsid w:val="00DB16E3"/>
    <w:rsid w:val="00DB455A"/>
    <w:rsid w:val="00DB5922"/>
    <w:rsid w:val="00DB60D8"/>
    <w:rsid w:val="00DB650D"/>
    <w:rsid w:val="00DB7328"/>
    <w:rsid w:val="00DC1B4B"/>
    <w:rsid w:val="00DC2066"/>
    <w:rsid w:val="00DC2265"/>
    <w:rsid w:val="00DC4F6F"/>
    <w:rsid w:val="00DC538E"/>
    <w:rsid w:val="00DC7490"/>
    <w:rsid w:val="00DC7EE2"/>
    <w:rsid w:val="00DD010A"/>
    <w:rsid w:val="00DD1EEB"/>
    <w:rsid w:val="00DD269A"/>
    <w:rsid w:val="00DD5371"/>
    <w:rsid w:val="00DD538B"/>
    <w:rsid w:val="00DD7170"/>
    <w:rsid w:val="00DD7838"/>
    <w:rsid w:val="00DE0609"/>
    <w:rsid w:val="00DE1324"/>
    <w:rsid w:val="00DE1370"/>
    <w:rsid w:val="00DE4F24"/>
    <w:rsid w:val="00DE7405"/>
    <w:rsid w:val="00DF6C38"/>
    <w:rsid w:val="00DF6CFF"/>
    <w:rsid w:val="00E00627"/>
    <w:rsid w:val="00E019B8"/>
    <w:rsid w:val="00E03A79"/>
    <w:rsid w:val="00E03AF8"/>
    <w:rsid w:val="00E03BAD"/>
    <w:rsid w:val="00E04D02"/>
    <w:rsid w:val="00E10D17"/>
    <w:rsid w:val="00E13EC5"/>
    <w:rsid w:val="00E14B85"/>
    <w:rsid w:val="00E15524"/>
    <w:rsid w:val="00E211A3"/>
    <w:rsid w:val="00E2416E"/>
    <w:rsid w:val="00E24513"/>
    <w:rsid w:val="00E276B5"/>
    <w:rsid w:val="00E3184F"/>
    <w:rsid w:val="00E31B55"/>
    <w:rsid w:val="00E3344A"/>
    <w:rsid w:val="00E33E51"/>
    <w:rsid w:val="00E35556"/>
    <w:rsid w:val="00E40069"/>
    <w:rsid w:val="00E41572"/>
    <w:rsid w:val="00E41D76"/>
    <w:rsid w:val="00E422EA"/>
    <w:rsid w:val="00E426CC"/>
    <w:rsid w:val="00E4390A"/>
    <w:rsid w:val="00E45A83"/>
    <w:rsid w:val="00E46BBA"/>
    <w:rsid w:val="00E470BD"/>
    <w:rsid w:val="00E47EDE"/>
    <w:rsid w:val="00E527A3"/>
    <w:rsid w:val="00E53F8F"/>
    <w:rsid w:val="00E547C4"/>
    <w:rsid w:val="00E54E14"/>
    <w:rsid w:val="00E608BD"/>
    <w:rsid w:val="00E61F4B"/>
    <w:rsid w:val="00E62A32"/>
    <w:rsid w:val="00E6354D"/>
    <w:rsid w:val="00E63C33"/>
    <w:rsid w:val="00E65B1D"/>
    <w:rsid w:val="00E65BE4"/>
    <w:rsid w:val="00E66BF1"/>
    <w:rsid w:val="00E66D85"/>
    <w:rsid w:val="00E70D6D"/>
    <w:rsid w:val="00E715D8"/>
    <w:rsid w:val="00E72DC1"/>
    <w:rsid w:val="00E74F95"/>
    <w:rsid w:val="00E76540"/>
    <w:rsid w:val="00E76BE9"/>
    <w:rsid w:val="00E76EF3"/>
    <w:rsid w:val="00E8057F"/>
    <w:rsid w:val="00E80778"/>
    <w:rsid w:val="00E80A85"/>
    <w:rsid w:val="00E841A3"/>
    <w:rsid w:val="00E8424A"/>
    <w:rsid w:val="00E85C65"/>
    <w:rsid w:val="00E87889"/>
    <w:rsid w:val="00E9463D"/>
    <w:rsid w:val="00EA18B9"/>
    <w:rsid w:val="00EA3511"/>
    <w:rsid w:val="00EA4E16"/>
    <w:rsid w:val="00EA5A23"/>
    <w:rsid w:val="00EA6428"/>
    <w:rsid w:val="00EB0EFF"/>
    <w:rsid w:val="00EB0FCF"/>
    <w:rsid w:val="00EB22E2"/>
    <w:rsid w:val="00EB22F7"/>
    <w:rsid w:val="00EB2DAE"/>
    <w:rsid w:val="00EB4052"/>
    <w:rsid w:val="00EC0ADB"/>
    <w:rsid w:val="00EC2F38"/>
    <w:rsid w:val="00EC666E"/>
    <w:rsid w:val="00EC7DB4"/>
    <w:rsid w:val="00ED1195"/>
    <w:rsid w:val="00ED2392"/>
    <w:rsid w:val="00ED4B75"/>
    <w:rsid w:val="00ED4FB6"/>
    <w:rsid w:val="00ED4FDA"/>
    <w:rsid w:val="00ED57C8"/>
    <w:rsid w:val="00EE1D24"/>
    <w:rsid w:val="00EE3628"/>
    <w:rsid w:val="00EE4D30"/>
    <w:rsid w:val="00EE6EE6"/>
    <w:rsid w:val="00EF24D8"/>
    <w:rsid w:val="00EF3456"/>
    <w:rsid w:val="00EF527B"/>
    <w:rsid w:val="00EF5BC5"/>
    <w:rsid w:val="00F00608"/>
    <w:rsid w:val="00F02231"/>
    <w:rsid w:val="00F0266D"/>
    <w:rsid w:val="00F02FAF"/>
    <w:rsid w:val="00F03FA4"/>
    <w:rsid w:val="00F0506C"/>
    <w:rsid w:val="00F05775"/>
    <w:rsid w:val="00F057AC"/>
    <w:rsid w:val="00F066C9"/>
    <w:rsid w:val="00F07AEA"/>
    <w:rsid w:val="00F07F01"/>
    <w:rsid w:val="00F10554"/>
    <w:rsid w:val="00F12F78"/>
    <w:rsid w:val="00F1362D"/>
    <w:rsid w:val="00F14BB3"/>
    <w:rsid w:val="00F16357"/>
    <w:rsid w:val="00F17087"/>
    <w:rsid w:val="00F17138"/>
    <w:rsid w:val="00F21C92"/>
    <w:rsid w:val="00F22D27"/>
    <w:rsid w:val="00F2603F"/>
    <w:rsid w:val="00F26BF4"/>
    <w:rsid w:val="00F27D89"/>
    <w:rsid w:val="00F3179F"/>
    <w:rsid w:val="00F31B4C"/>
    <w:rsid w:val="00F3376F"/>
    <w:rsid w:val="00F33EFD"/>
    <w:rsid w:val="00F34AA5"/>
    <w:rsid w:val="00F34BAE"/>
    <w:rsid w:val="00F41402"/>
    <w:rsid w:val="00F414BD"/>
    <w:rsid w:val="00F4268A"/>
    <w:rsid w:val="00F433A0"/>
    <w:rsid w:val="00F43942"/>
    <w:rsid w:val="00F44F7E"/>
    <w:rsid w:val="00F45B9F"/>
    <w:rsid w:val="00F47609"/>
    <w:rsid w:val="00F47701"/>
    <w:rsid w:val="00F50176"/>
    <w:rsid w:val="00F5164E"/>
    <w:rsid w:val="00F5594C"/>
    <w:rsid w:val="00F564A1"/>
    <w:rsid w:val="00F57230"/>
    <w:rsid w:val="00F60139"/>
    <w:rsid w:val="00F627DE"/>
    <w:rsid w:val="00F65E67"/>
    <w:rsid w:val="00F67D8C"/>
    <w:rsid w:val="00F71DF8"/>
    <w:rsid w:val="00F72132"/>
    <w:rsid w:val="00F73926"/>
    <w:rsid w:val="00F74261"/>
    <w:rsid w:val="00F77373"/>
    <w:rsid w:val="00F80604"/>
    <w:rsid w:val="00F8072A"/>
    <w:rsid w:val="00F82FEE"/>
    <w:rsid w:val="00F8306D"/>
    <w:rsid w:val="00F86821"/>
    <w:rsid w:val="00F90B62"/>
    <w:rsid w:val="00F915F9"/>
    <w:rsid w:val="00F9176F"/>
    <w:rsid w:val="00F92510"/>
    <w:rsid w:val="00F94277"/>
    <w:rsid w:val="00F9613C"/>
    <w:rsid w:val="00F97722"/>
    <w:rsid w:val="00F977E1"/>
    <w:rsid w:val="00FA1C94"/>
    <w:rsid w:val="00FA620C"/>
    <w:rsid w:val="00FA6A0C"/>
    <w:rsid w:val="00FB0C2E"/>
    <w:rsid w:val="00FB1DA8"/>
    <w:rsid w:val="00FB2024"/>
    <w:rsid w:val="00FB3E89"/>
    <w:rsid w:val="00FB496C"/>
    <w:rsid w:val="00FB5A2C"/>
    <w:rsid w:val="00FB5FD0"/>
    <w:rsid w:val="00FC018D"/>
    <w:rsid w:val="00FC1AD5"/>
    <w:rsid w:val="00FC27C6"/>
    <w:rsid w:val="00FC738C"/>
    <w:rsid w:val="00FD115F"/>
    <w:rsid w:val="00FD4075"/>
    <w:rsid w:val="00FD43C9"/>
    <w:rsid w:val="00FE232C"/>
    <w:rsid w:val="00FE2643"/>
    <w:rsid w:val="00FE2660"/>
    <w:rsid w:val="00FE3BE2"/>
    <w:rsid w:val="00FE54BB"/>
    <w:rsid w:val="00FE6B89"/>
    <w:rsid w:val="00FE6BEC"/>
    <w:rsid w:val="00FE7014"/>
    <w:rsid w:val="00FF33A7"/>
    <w:rsid w:val="00FF4B78"/>
    <w:rsid w:val="00FF4EA9"/>
    <w:rsid w:val="00FF56C5"/>
    <w:rsid w:val="00FF6CEA"/>
    <w:rsid w:val="00FF77C8"/>
    <w:rsid w:val="00FF7F17"/>
    <w:rsid w:val="059F7785"/>
    <w:rsid w:val="0B9816B3"/>
    <w:rsid w:val="15060A70"/>
    <w:rsid w:val="161A6000"/>
    <w:rsid w:val="20591FFE"/>
    <w:rsid w:val="21E6439B"/>
    <w:rsid w:val="46CD5E0C"/>
    <w:rsid w:val="54644F9D"/>
    <w:rsid w:val="54B64646"/>
    <w:rsid w:val="570E1E3E"/>
    <w:rsid w:val="57A464CB"/>
    <w:rsid w:val="7DCF5C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18" fillcolor="white">
      <v:fill color="white"/>
    </o:shapedefaults>
    <o:shapelayout v:ext="edit">
      <o:idmap v:ext="edit" data="1"/>
    </o:shapelayout>
  </w:shapeDefaults>
  <w:decimalSymbol w:val="."/>
  <w:listSeparator w:val=","/>
  <w14:docId w14:val="48202E61"/>
  <w15:docId w15:val="{D949D4E2-07B5-4AD1-839B-7F541A194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semiHidden="1" w:unhideWhenUsed="1"/>
    <w:lsdException w:name="header" w:semiHidden="1" w:uiPriority="0"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iPriority="0" w:qFormat="1"/>
    <w:lsdException w:name="Body Text 3" w:semiHidden="1" w:uiPriority="0" w:qFormat="1"/>
    <w:lsdException w:name="Body Text Indent 2" w:semiHidden="1" w:uiPriority="0" w:qFormat="1"/>
    <w:lsdException w:name="Body Text Indent 3" w:semiHidden="1" w:uiPriority="0" w:qFormat="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eastAsia="仿宋_GB2312"/>
      <w:spacing w:val="-4"/>
      <w:kern w:val="2"/>
      <w:sz w:val="32"/>
      <w:szCs w:val="24"/>
    </w:rPr>
  </w:style>
  <w:style w:type="paragraph" w:styleId="2">
    <w:name w:val="heading 2"/>
    <w:basedOn w:val="a"/>
    <w:next w:val="a"/>
    <w:link w:val="20"/>
    <w:uiPriority w:val="9"/>
    <w:unhideWhenUsed/>
    <w:qFormat/>
    <w:pPr>
      <w:keepNext/>
      <w:keepLines/>
      <w:spacing w:before="260" w:line="415" w:lineRule="auto"/>
      <w:outlineLvl w:val="1"/>
    </w:pPr>
    <w:rPr>
      <w:rFonts w:ascii="Calibri Light" w:eastAsia="宋体" w:hAnsi="Calibri Light"/>
      <w:b/>
      <w:bCs/>
      <w:szCs w:val="32"/>
    </w:rPr>
  </w:style>
  <w:style w:type="paragraph" w:styleId="3">
    <w:name w:val="heading 3"/>
    <w:basedOn w:val="a"/>
    <w:next w:val="a"/>
    <w:link w:val="30"/>
    <w:uiPriority w:val="9"/>
    <w:semiHidden/>
    <w:unhideWhenUsed/>
    <w:qFormat/>
    <w:pPr>
      <w:keepNext/>
      <w:keepLines/>
      <w:spacing w:before="260" w:after="260" w:line="416" w:lineRule="auto"/>
      <w:outlineLvl w:val="2"/>
    </w:pPr>
    <w:rPr>
      <w:b/>
      <w:bCs/>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pPr>
      <w:ind w:firstLine="420"/>
    </w:pPr>
    <w:rPr>
      <w:rFonts w:eastAsia="宋体"/>
      <w:spacing w:val="0"/>
      <w:sz w:val="21"/>
      <w:szCs w:val="21"/>
    </w:rPr>
  </w:style>
  <w:style w:type="paragraph" w:styleId="a4">
    <w:name w:val="annotation text"/>
    <w:basedOn w:val="a"/>
    <w:uiPriority w:val="99"/>
    <w:semiHidden/>
    <w:unhideWhenUsed/>
    <w:pPr>
      <w:jc w:val="left"/>
    </w:pPr>
  </w:style>
  <w:style w:type="paragraph" w:styleId="31">
    <w:name w:val="Body Text 3"/>
    <w:basedOn w:val="a"/>
    <w:semiHidden/>
    <w:qFormat/>
    <w:pPr>
      <w:spacing w:line="540" w:lineRule="exact"/>
    </w:pPr>
    <w:rPr>
      <w:rFonts w:ascii="仿宋_GB2312" w:hAnsi="宋体"/>
      <w:sz w:val="30"/>
    </w:rPr>
  </w:style>
  <w:style w:type="paragraph" w:styleId="a5">
    <w:name w:val="Body Text"/>
    <w:basedOn w:val="a"/>
    <w:semiHidden/>
    <w:qFormat/>
    <w:pPr>
      <w:spacing w:line="576" w:lineRule="exact"/>
      <w:jc w:val="center"/>
    </w:pPr>
    <w:rPr>
      <w:rFonts w:ascii="方正小标宋简体" w:eastAsia="方正小标宋简体"/>
      <w:sz w:val="44"/>
      <w:szCs w:val="32"/>
    </w:rPr>
  </w:style>
  <w:style w:type="paragraph" w:styleId="a6">
    <w:name w:val="Body Text Indent"/>
    <w:basedOn w:val="a"/>
    <w:semiHidden/>
    <w:qFormat/>
    <w:pPr>
      <w:spacing w:line="336" w:lineRule="auto"/>
      <w:ind w:firstLineChars="200" w:firstLine="624"/>
    </w:pPr>
    <w:rPr>
      <w:rFonts w:eastAsia="文鼎CS仿宋体"/>
      <w:kern w:val="0"/>
    </w:rPr>
  </w:style>
  <w:style w:type="paragraph" w:styleId="a7">
    <w:name w:val="Date"/>
    <w:basedOn w:val="a"/>
    <w:next w:val="a"/>
    <w:qFormat/>
    <w:pPr>
      <w:ind w:leftChars="2500" w:left="100"/>
    </w:pPr>
    <w:rPr>
      <w:szCs w:val="32"/>
    </w:rPr>
  </w:style>
  <w:style w:type="paragraph" w:styleId="21">
    <w:name w:val="Body Text Indent 2"/>
    <w:basedOn w:val="a"/>
    <w:semiHidden/>
    <w:qFormat/>
    <w:pPr>
      <w:spacing w:line="576" w:lineRule="exact"/>
      <w:ind w:leftChars="100" w:left="312" w:firstLine="720"/>
      <w:jc w:val="center"/>
    </w:pPr>
    <w:rPr>
      <w:rFonts w:ascii="仿宋_GB2312"/>
      <w:kern w:val="0"/>
    </w:rPr>
  </w:style>
  <w:style w:type="paragraph" w:styleId="a8">
    <w:name w:val="Balloon Text"/>
    <w:basedOn w:val="a"/>
    <w:link w:val="a9"/>
    <w:semiHidden/>
    <w:qFormat/>
    <w:rPr>
      <w:sz w:val="18"/>
      <w:szCs w:val="18"/>
    </w:rPr>
  </w:style>
  <w:style w:type="paragraph" w:styleId="aa">
    <w:name w:val="footer"/>
    <w:basedOn w:val="a"/>
    <w:link w:val="ab"/>
    <w:qFormat/>
    <w:pPr>
      <w:tabs>
        <w:tab w:val="center" w:pos="4153"/>
        <w:tab w:val="right" w:pos="8306"/>
      </w:tabs>
      <w:snapToGrid w:val="0"/>
      <w:jc w:val="left"/>
    </w:pPr>
    <w:rPr>
      <w:sz w:val="18"/>
      <w:szCs w:val="18"/>
    </w:rPr>
  </w:style>
  <w:style w:type="paragraph" w:styleId="ac">
    <w:name w:val="header"/>
    <w:basedOn w:val="a"/>
    <w:semiHidden/>
    <w:qFormat/>
    <w:pPr>
      <w:pBdr>
        <w:bottom w:val="single" w:sz="6" w:space="1" w:color="auto"/>
      </w:pBdr>
      <w:tabs>
        <w:tab w:val="center" w:pos="4153"/>
        <w:tab w:val="right" w:pos="8306"/>
      </w:tabs>
      <w:snapToGrid w:val="0"/>
      <w:jc w:val="center"/>
    </w:pPr>
    <w:rPr>
      <w:sz w:val="18"/>
      <w:szCs w:val="18"/>
    </w:rPr>
  </w:style>
  <w:style w:type="paragraph" w:styleId="32">
    <w:name w:val="Body Text Indent 3"/>
    <w:basedOn w:val="a"/>
    <w:semiHidden/>
    <w:qFormat/>
    <w:pPr>
      <w:spacing w:line="460" w:lineRule="exact"/>
      <w:ind w:firstLineChars="200" w:firstLine="640"/>
    </w:pPr>
    <w:rPr>
      <w:spacing w:val="0"/>
    </w:rPr>
  </w:style>
  <w:style w:type="paragraph" w:styleId="22">
    <w:name w:val="Body Text 2"/>
    <w:basedOn w:val="a"/>
    <w:semiHidden/>
    <w:qFormat/>
    <w:rPr>
      <w:rFonts w:ascii="仿宋_GB2312"/>
      <w:sz w:val="72"/>
    </w:rPr>
  </w:style>
  <w:style w:type="paragraph" w:styleId="HTML">
    <w:name w:val="HTML Preformatted"/>
    <w:basedOn w:val="a"/>
    <w:link w:val="HTML0"/>
    <w:semiHidden/>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Unicode MS" w:eastAsia="Arial Unicode MS" w:hAnsi="Arial Unicode MS"/>
      <w:spacing w:val="0"/>
      <w:kern w:val="0"/>
      <w:sz w:val="20"/>
      <w:szCs w:val="20"/>
    </w:rPr>
  </w:style>
  <w:style w:type="table" w:styleId="ad">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qFormat/>
    <w:rPr>
      <w:b/>
      <w:bCs/>
    </w:rPr>
  </w:style>
  <w:style w:type="character" w:styleId="af">
    <w:name w:val="page number"/>
    <w:basedOn w:val="a0"/>
    <w:qFormat/>
  </w:style>
  <w:style w:type="character" w:styleId="af0">
    <w:name w:val="Hyperlink"/>
    <w:uiPriority w:val="99"/>
    <w:unhideWhenUsed/>
    <w:qFormat/>
    <w:rPr>
      <w:color w:val="0000FF"/>
      <w:u w:val="single"/>
    </w:rPr>
  </w:style>
  <w:style w:type="character" w:customStyle="1" w:styleId="ab">
    <w:name w:val="页脚 字符"/>
    <w:link w:val="aa"/>
    <w:qFormat/>
    <w:rPr>
      <w:rFonts w:eastAsia="仿宋_GB2312"/>
      <w:spacing w:val="-4"/>
      <w:kern w:val="2"/>
      <w:sz w:val="18"/>
      <w:szCs w:val="18"/>
    </w:rPr>
  </w:style>
  <w:style w:type="paragraph" w:customStyle="1" w:styleId="Char">
    <w:name w:val="Char"/>
    <w:basedOn w:val="a"/>
    <w:next w:val="a"/>
    <w:qFormat/>
    <w:pPr>
      <w:tabs>
        <w:tab w:val="left" w:pos="720"/>
      </w:tabs>
      <w:spacing w:line="240" w:lineRule="atLeast"/>
      <w:ind w:left="720" w:hanging="720"/>
      <w:jc w:val="left"/>
    </w:pPr>
    <w:rPr>
      <w:rFonts w:eastAsia="宋体"/>
      <w:b/>
      <w:spacing w:val="0"/>
      <w:kern w:val="0"/>
      <w:sz w:val="24"/>
    </w:rPr>
  </w:style>
  <w:style w:type="character" w:customStyle="1" w:styleId="HTML0">
    <w:name w:val="HTML 预设格式 字符"/>
    <w:link w:val="HTML"/>
    <w:semiHidden/>
    <w:qFormat/>
    <w:rPr>
      <w:rFonts w:ascii="Arial Unicode MS" w:eastAsia="Arial Unicode MS" w:hAnsi="Arial Unicode MS" w:cs="Arial Unicode MS"/>
    </w:rPr>
  </w:style>
  <w:style w:type="paragraph" w:customStyle="1" w:styleId="CharCharCharCharCharCharCharCharCharCharCharCharChar">
    <w:name w:val="Char Char Char Char Char Char Char Char Char Char Char Char Char"/>
    <w:basedOn w:val="a"/>
    <w:qFormat/>
    <w:pPr>
      <w:widowControl/>
      <w:spacing w:after="160" w:line="240" w:lineRule="exact"/>
      <w:jc w:val="left"/>
    </w:pPr>
    <w:rPr>
      <w:rFonts w:ascii="Arial" w:eastAsia="Times New Roman" w:hAnsi="Arial" w:cs="Verdana"/>
      <w:b/>
      <w:spacing w:val="0"/>
      <w:kern w:val="0"/>
      <w:sz w:val="24"/>
      <w:lang w:eastAsia="en-US"/>
    </w:rPr>
  </w:style>
  <w:style w:type="paragraph" w:customStyle="1" w:styleId="1">
    <w:name w:val="标题1"/>
    <w:basedOn w:val="a"/>
    <w:next w:val="a"/>
    <w:qFormat/>
    <w:pPr>
      <w:tabs>
        <w:tab w:val="left" w:pos="9193"/>
        <w:tab w:val="left" w:pos="9827"/>
      </w:tabs>
      <w:autoSpaceDE w:val="0"/>
      <w:autoSpaceDN w:val="0"/>
      <w:snapToGrid w:val="0"/>
      <w:spacing w:line="700" w:lineRule="atLeast"/>
      <w:jc w:val="center"/>
    </w:pPr>
    <w:rPr>
      <w:rFonts w:ascii="汉鼎简大宋" w:eastAsia="汉鼎简大宋"/>
      <w:spacing w:val="0"/>
      <w:sz w:val="44"/>
      <w:szCs w:val="20"/>
    </w:rPr>
  </w:style>
  <w:style w:type="paragraph" w:customStyle="1" w:styleId="CharCharChar1CharCharCharChar">
    <w:name w:val="Char Char Char1 Char Char Char Char"/>
    <w:basedOn w:val="a"/>
    <w:qFormat/>
    <w:rPr>
      <w:rFonts w:eastAsia="方正仿宋简体"/>
      <w:spacing w:val="0"/>
      <w:szCs w:val="20"/>
    </w:rPr>
  </w:style>
  <w:style w:type="paragraph" w:customStyle="1" w:styleId="CharCharCharCharCharCharChar">
    <w:name w:val="Char Char Char Char Char Char Char"/>
    <w:basedOn w:val="a"/>
    <w:semiHidden/>
    <w:qFormat/>
    <w:rPr>
      <w:spacing w:val="0"/>
      <w:szCs w:val="32"/>
    </w:rPr>
  </w:style>
  <w:style w:type="character" w:customStyle="1" w:styleId="a9">
    <w:name w:val="批注框文本 字符"/>
    <w:link w:val="a8"/>
    <w:semiHidden/>
    <w:qFormat/>
    <w:rPr>
      <w:rFonts w:eastAsia="仿宋_GB2312"/>
      <w:spacing w:val="-4"/>
      <w:kern w:val="2"/>
      <w:sz w:val="18"/>
      <w:szCs w:val="18"/>
    </w:rPr>
  </w:style>
  <w:style w:type="paragraph" w:customStyle="1" w:styleId="Char1">
    <w:name w:val="Char1"/>
    <w:basedOn w:val="a"/>
    <w:next w:val="a"/>
    <w:qFormat/>
    <w:pPr>
      <w:tabs>
        <w:tab w:val="left" w:pos="720"/>
      </w:tabs>
      <w:spacing w:line="240" w:lineRule="atLeast"/>
      <w:ind w:left="720" w:hanging="720"/>
      <w:jc w:val="left"/>
    </w:pPr>
    <w:rPr>
      <w:rFonts w:eastAsia="宋体"/>
      <w:b/>
      <w:spacing w:val="0"/>
      <w:kern w:val="0"/>
      <w:sz w:val="24"/>
    </w:rPr>
  </w:style>
  <w:style w:type="paragraph" w:customStyle="1" w:styleId="CharCharCharCharCharCharCharCharCharCharCharCharChar1">
    <w:name w:val="Char Char Char Char Char Char Char Char Char Char Char Char Char1"/>
    <w:basedOn w:val="a"/>
    <w:qFormat/>
    <w:pPr>
      <w:widowControl/>
      <w:spacing w:after="160" w:line="240" w:lineRule="exact"/>
      <w:jc w:val="left"/>
    </w:pPr>
    <w:rPr>
      <w:rFonts w:ascii="Arial" w:eastAsia="Times New Roman" w:hAnsi="Arial" w:cs="Verdana"/>
      <w:b/>
      <w:spacing w:val="0"/>
      <w:kern w:val="0"/>
      <w:sz w:val="24"/>
      <w:lang w:eastAsia="en-US"/>
    </w:rPr>
  </w:style>
  <w:style w:type="paragraph" w:customStyle="1" w:styleId="CharCharChar1CharCharCharChar1">
    <w:name w:val="Char Char Char1 Char Char Char Char1"/>
    <w:basedOn w:val="a"/>
    <w:qFormat/>
    <w:rPr>
      <w:rFonts w:eastAsia="方正仿宋简体"/>
      <w:spacing w:val="0"/>
      <w:szCs w:val="20"/>
    </w:rPr>
  </w:style>
  <w:style w:type="paragraph" w:styleId="af1">
    <w:name w:val="List Paragraph"/>
    <w:basedOn w:val="a"/>
    <w:uiPriority w:val="34"/>
    <w:qFormat/>
    <w:pPr>
      <w:ind w:firstLineChars="200" w:firstLine="420"/>
    </w:pPr>
  </w:style>
  <w:style w:type="paragraph" w:customStyle="1" w:styleId="5">
    <w:name w:val="样式5"/>
    <w:basedOn w:val="a"/>
    <w:qFormat/>
    <w:pPr>
      <w:spacing w:line="600" w:lineRule="exact"/>
      <w:jc w:val="center"/>
    </w:pPr>
    <w:rPr>
      <w:rFonts w:ascii="Calibri" w:eastAsia="方正仿宋简体" w:hAnsi="Calibri"/>
    </w:rPr>
  </w:style>
  <w:style w:type="character" w:customStyle="1" w:styleId="20">
    <w:name w:val="标题 2 字符"/>
    <w:basedOn w:val="a0"/>
    <w:link w:val="2"/>
    <w:uiPriority w:val="9"/>
    <w:qFormat/>
    <w:rPr>
      <w:rFonts w:ascii="Calibri Light" w:hAnsi="Calibri Light"/>
      <w:b/>
      <w:bCs/>
      <w:spacing w:val="-4"/>
      <w:kern w:val="2"/>
      <w:sz w:val="32"/>
      <w:szCs w:val="32"/>
    </w:rPr>
  </w:style>
  <w:style w:type="character" w:customStyle="1" w:styleId="30">
    <w:name w:val="标题 3 字符"/>
    <w:basedOn w:val="a0"/>
    <w:link w:val="3"/>
    <w:uiPriority w:val="9"/>
    <w:semiHidden/>
    <w:qFormat/>
    <w:rPr>
      <w:rFonts w:eastAsia="仿宋_GB2312"/>
      <w:b/>
      <w:bCs/>
      <w:spacing w:val="-4"/>
      <w:kern w:val="2"/>
      <w:sz w:val="32"/>
      <w:szCs w:val="32"/>
    </w:rPr>
  </w:style>
  <w:style w:type="character" w:customStyle="1" w:styleId="40">
    <w:name w:val="标题 4 字符"/>
    <w:basedOn w:val="a0"/>
    <w:link w:val="4"/>
    <w:uiPriority w:val="9"/>
    <w:semiHidden/>
    <w:qFormat/>
    <w:rPr>
      <w:rFonts w:asciiTheme="majorHAnsi" w:eastAsiaTheme="majorEastAsia" w:hAnsiTheme="majorHAnsi" w:cstheme="majorBidi"/>
      <w:b/>
      <w:bCs/>
      <w:spacing w:val="-4"/>
      <w:kern w:val="2"/>
      <w:sz w:val="28"/>
      <w:szCs w:val="28"/>
    </w:rPr>
  </w:style>
  <w:style w:type="paragraph" w:customStyle="1" w:styleId="EndNoteBibliography">
    <w:name w:val="EndNote Bibliography"/>
    <w:basedOn w:val="a"/>
    <w:link w:val="EndNoteBibliography0"/>
    <w:qFormat/>
    <w:pPr>
      <w:jc w:val="left"/>
    </w:pPr>
    <w:rPr>
      <w:rFonts w:ascii="Calibri" w:eastAsia="宋体" w:hAnsi="Calibri" w:cs="Calibri"/>
      <w:spacing w:val="0"/>
      <w:sz w:val="20"/>
      <w:szCs w:val="21"/>
    </w:rPr>
  </w:style>
  <w:style w:type="character" w:customStyle="1" w:styleId="EndNoteBibliography0">
    <w:name w:val="EndNote Bibliography 字符"/>
    <w:link w:val="EndNoteBibliography"/>
    <w:qFormat/>
    <w:rPr>
      <w:rFonts w:ascii="Calibri" w:hAnsi="Calibri" w:cs="Calibri"/>
      <w:kern w:val="2"/>
      <w:szCs w:val="21"/>
    </w:rPr>
  </w:style>
  <w:style w:type="character" w:styleId="af2">
    <w:name w:val="annotation reference"/>
    <w:basedOn w:val="a0"/>
    <w:uiPriority w:val="99"/>
    <w:semiHidden/>
    <w:unhideWhenUsed/>
    <w:rPr>
      <w:sz w:val="21"/>
      <w:szCs w:val="21"/>
    </w:rPr>
  </w:style>
  <w:style w:type="paragraph" w:styleId="af3">
    <w:name w:val="Revision"/>
    <w:hidden/>
    <w:uiPriority w:val="99"/>
    <w:unhideWhenUsed/>
    <w:rsid w:val="00B90A8A"/>
    <w:rPr>
      <w:rFonts w:eastAsia="仿宋_GB2312"/>
      <w:spacing w:val="-4"/>
      <w:kern w:val="2"/>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microsoft.com/office/2016/09/relationships/commentsIds" Target="commentsIds.xml"/><Relationship Id="rId17" Type="http://schemas.microsoft.com/office/2011/relationships/people" Target="people.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comments" Target="comments.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hpExts>
    <customShpInfo spid="_x0000_s2141"/>
  </customShpExts>
</s:customData>
</file>

<file path=customXml/itemProps1.xml><?xml version="1.0" encoding="utf-8"?>
<ds:datastoreItem xmlns:ds="http://schemas.openxmlformats.org/officeDocument/2006/customXml" ds:itemID="{6821CD12-B8EB-4360-8C32-BDA2A2E5B31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24</Pages>
  <Words>9671</Words>
  <Characters>13056</Characters>
  <Application>Microsoft Office Word</Application>
  <DocSecurity>0</DocSecurity>
  <Lines>652</Lines>
  <Paragraphs>494</Paragraphs>
  <ScaleCrop>false</ScaleCrop>
  <Company>jgys</Company>
  <LinksUpToDate>false</LinksUpToDate>
  <CharactersWithSpaces>22233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概      况</dc:title>
  <dc:creator>gjl</dc:creator>
  <cp:lastModifiedBy>cheng lian</cp:lastModifiedBy>
  <cp:revision>206</cp:revision>
  <cp:lastPrinted>2020-07-17T12:22:00Z</cp:lastPrinted>
  <dcterms:created xsi:type="dcterms:W3CDTF">2020-06-29T05:48:00Z</dcterms:created>
  <dcterms:modified xsi:type="dcterms:W3CDTF">2025-07-27T09:50:00Z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56282D05FED24529A69B0C0FC0C016AA</vt:lpwstr>
  </property>
  <property fmtid="{D5CDD505-2E9C-101B-9397-08002B2CF9AE}" pid="4" name="KSOTemplateDocerSaveRecord">
    <vt:lpwstr>eyJoZGlkIjoiNWFlYzI4ODMxZjMxZmY2ZTNhNGMwM2MxYmZiNmNkZWYiLCJ1c2VySWQiOiI0NjA1Njg1NjYifQ==</vt:lpwstr>
  </property>
</Properties>
</file>